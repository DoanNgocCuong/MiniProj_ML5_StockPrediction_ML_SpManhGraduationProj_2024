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9F3C69" w14:textId="77777777" w:rsidR="00B356BA" w:rsidRDefault="00000000">
      <w:pPr>
        <w:widowControl/>
        <w:spacing w:after="0" w:line="276" w:lineRule="auto"/>
        <w:jc w:val="center"/>
        <w:rPr>
          <w:sz w:val="28"/>
          <w:szCs w:val="28"/>
        </w:rPr>
      </w:pPr>
      <w:r>
        <w:rPr>
          <w:noProof/>
        </w:rPr>
        <mc:AlternateContent>
          <mc:Choice Requires="wpg">
            <w:drawing>
              <wp:anchor distT="0" distB="0" distL="0" distR="0" simplePos="0" relativeHeight="251658240" behindDoc="1" locked="0" layoutInCell="1" hidden="0" allowOverlap="1" wp14:anchorId="0B167E7E" wp14:editId="78FF5374">
                <wp:simplePos x="0" y="0"/>
                <wp:positionH relativeFrom="column">
                  <wp:posOffset>-180974</wp:posOffset>
                </wp:positionH>
                <wp:positionV relativeFrom="paragraph">
                  <wp:posOffset>0</wp:posOffset>
                </wp:positionV>
                <wp:extent cx="6583363" cy="9220200"/>
                <wp:effectExtent l="0" t="0" r="0" b="0"/>
                <wp:wrapNone/>
                <wp:docPr id="1924610645" name="Group 1924610645"/>
                <wp:cNvGraphicFramePr/>
                <a:graphic xmlns:a="http://schemas.openxmlformats.org/drawingml/2006/main">
                  <a:graphicData uri="http://schemas.microsoft.com/office/word/2010/wordprocessingGroup">
                    <wpg:wgp>
                      <wpg:cNvGrpSpPr/>
                      <wpg:grpSpPr>
                        <a:xfrm>
                          <a:off x="0" y="0"/>
                          <a:ext cx="6583363" cy="9220200"/>
                          <a:chOff x="2053950" y="0"/>
                          <a:chExt cx="6584100" cy="7560000"/>
                        </a:xfrm>
                      </wpg:grpSpPr>
                      <wpg:grpSp>
                        <wpg:cNvPr id="939471640" name="Group 939471640"/>
                        <wpg:cNvGrpSpPr/>
                        <wpg:grpSpPr>
                          <a:xfrm>
                            <a:off x="2053970" y="-4860"/>
                            <a:ext cx="6584059" cy="7568648"/>
                            <a:chOff x="2239670" y="-4860"/>
                            <a:chExt cx="6211957" cy="7568648"/>
                          </a:xfrm>
                        </wpg:grpSpPr>
                        <wps:wsp>
                          <wps:cNvPr id="1531267827" name="Rectangle 1531267827"/>
                          <wps:cNvSpPr/>
                          <wps:spPr>
                            <a:xfrm>
                              <a:off x="2240000" y="0"/>
                              <a:ext cx="6211300" cy="7560000"/>
                            </a:xfrm>
                            <a:prstGeom prst="rect">
                              <a:avLst/>
                            </a:prstGeom>
                            <a:noFill/>
                            <a:ln>
                              <a:noFill/>
                            </a:ln>
                          </wps:spPr>
                          <wps:txbx>
                            <w:txbxContent>
                              <w:p w14:paraId="086F1C0A" w14:textId="77777777" w:rsidR="00B356BA" w:rsidRDefault="00B356BA">
                                <w:pPr>
                                  <w:spacing w:before="0" w:after="0" w:line="240" w:lineRule="auto"/>
                                  <w:textDirection w:val="btLr"/>
                                </w:pPr>
                              </w:p>
                            </w:txbxContent>
                          </wps:txbx>
                          <wps:bodyPr spcFirstLastPara="1" wrap="square" lIns="91425" tIns="91425" rIns="91425" bIns="91425" anchor="ctr" anchorCtr="0">
                            <a:noAutofit/>
                          </wps:bodyPr>
                        </wps:wsp>
                        <wpg:grpSp>
                          <wpg:cNvPr id="2080140626" name="Group 2080140626"/>
                          <wpg:cNvGrpSpPr/>
                          <wpg:grpSpPr>
                            <a:xfrm>
                              <a:off x="2239670" y="-4860"/>
                              <a:ext cx="6211957" cy="7568648"/>
                              <a:chOff x="1978" y="1409"/>
                              <a:chExt cx="8835" cy="14113"/>
                            </a:xfrm>
                          </wpg:grpSpPr>
                          <wps:wsp>
                            <wps:cNvPr id="814100957" name="Rectangle 814100957"/>
                            <wps:cNvSpPr/>
                            <wps:spPr>
                              <a:xfrm>
                                <a:off x="1985" y="1418"/>
                                <a:ext cx="8800" cy="14075"/>
                              </a:xfrm>
                              <a:prstGeom prst="rect">
                                <a:avLst/>
                              </a:prstGeom>
                              <a:noFill/>
                              <a:ln>
                                <a:noFill/>
                              </a:ln>
                            </wps:spPr>
                            <wps:txbx>
                              <w:txbxContent>
                                <w:p w14:paraId="13504265" w14:textId="77777777" w:rsidR="00B356BA" w:rsidRDefault="00B356BA">
                                  <w:pPr>
                                    <w:spacing w:before="0" w:after="0" w:line="240" w:lineRule="auto"/>
                                    <w:textDirection w:val="btLr"/>
                                  </w:pPr>
                                </w:p>
                              </w:txbxContent>
                            </wps:txbx>
                            <wps:bodyPr spcFirstLastPara="1" wrap="square" lIns="91425" tIns="91425" rIns="91425" bIns="91425" anchor="ctr" anchorCtr="0">
                              <a:noAutofit/>
                            </wps:bodyPr>
                          </wps:wsp>
                          <wpg:grpSp>
                            <wpg:cNvPr id="1759929663" name="Group 1759929663"/>
                            <wpg:cNvGrpSpPr/>
                            <wpg:grpSpPr>
                              <a:xfrm>
                                <a:off x="1978" y="1426"/>
                                <a:ext cx="1920" cy="1905"/>
                                <a:chOff x="1978" y="1426"/>
                                <a:chExt cx="1920" cy="1905"/>
                              </a:xfrm>
                            </wpg:grpSpPr>
                            <pic:pic xmlns:pic="http://schemas.openxmlformats.org/drawingml/2006/picture">
                              <pic:nvPicPr>
                                <pic:cNvPr id="7" name="Shape 7"/>
                                <pic:cNvPicPr preferRelativeResize="0"/>
                              </pic:nvPicPr>
                              <pic:blipFill rotWithShape="1">
                                <a:blip r:embed="rId6">
                                  <a:alphaModFix/>
                                </a:blip>
                                <a:srcRect/>
                                <a:stretch/>
                              </pic:blipFill>
                              <pic:spPr>
                                <a:xfrm rot="-5400000">
                                  <a:off x="1985" y="1418"/>
                                  <a:ext cx="1905" cy="1920"/>
                                </a:xfrm>
                                <a:prstGeom prst="rect">
                                  <a:avLst/>
                                </a:prstGeom>
                                <a:noFill/>
                                <a:ln>
                                  <a:noFill/>
                                </a:ln>
                              </pic:spPr>
                            </pic:pic>
                            <pic:pic xmlns:pic="http://schemas.openxmlformats.org/drawingml/2006/picture">
                              <pic:nvPicPr>
                                <pic:cNvPr id="8" name="Shape 8"/>
                                <pic:cNvPicPr preferRelativeResize="0"/>
                              </pic:nvPicPr>
                              <pic:blipFill rotWithShape="1">
                                <a:blip r:embed="rId7">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9" name="Shape 9"/>
                              <pic:cNvPicPr preferRelativeResize="0"/>
                            </pic:nvPicPr>
                            <pic:blipFill rotWithShape="1">
                              <a:blip r:embed="rId8">
                                <a:alphaModFix/>
                              </a:blip>
                              <a:srcRect/>
                              <a:stretch/>
                            </pic:blipFill>
                            <pic:spPr>
                              <a:xfrm>
                                <a:off x="3865" y="1544"/>
                                <a:ext cx="4860" cy="194"/>
                              </a:xfrm>
                              <a:prstGeom prst="rect">
                                <a:avLst/>
                              </a:prstGeom>
                              <a:noFill/>
                              <a:ln>
                                <a:noFill/>
                              </a:ln>
                            </pic:spPr>
                          </pic:pic>
                          <wpg:grpSp>
                            <wpg:cNvPr id="1538964261" name="Group 1538964261"/>
                            <wpg:cNvGrpSpPr/>
                            <wpg:grpSpPr>
                              <a:xfrm rot="5400000">
                                <a:off x="8877" y="1431"/>
                                <a:ext cx="1935" cy="1890"/>
                                <a:chOff x="1978" y="1426"/>
                                <a:chExt cx="1920" cy="1905"/>
                              </a:xfrm>
                            </wpg:grpSpPr>
                            <pic:pic xmlns:pic="http://schemas.openxmlformats.org/drawingml/2006/picture">
                              <pic:nvPicPr>
                                <pic:cNvPr id="11" name="Shape 11"/>
                                <pic:cNvPicPr preferRelativeResize="0"/>
                              </pic:nvPicPr>
                              <pic:blipFill rotWithShape="1">
                                <a:blip r:embed="rId6">
                                  <a:alphaModFix/>
                                </a:blip>
                                <a:srcRect/>
                                <a:stretch/>
                              </pic:blipFill>
                              <pic:spPr>
                                <a:xfrm rot="-5400000">
                                  <a:off x="1985" y="1418"/>
                                  <a:ext cx="1905" cy="1920"/>
                                </a:xfrm>
                                <a:prstGeom prst="rect">
                                  <a:avLst/>
                                </a:prstGeom>
                                <a:noFill/>
                                <a:ln>
                                  <a:noFill/>
                                </a:ln>
                              </pic:spPr>
                            </pic:pic>
                            <pic:pic xmlns:pic="http://schemas.openxmlformats.org/drawingml/2006/picture">
                              <pic:nvPicPr>
                                <pic:cNvPr id="12" name="Shape 12"/>
                                <pic:cNvPicPr preferRelativeResize="0"/>
                              </pic:nvPicPr>
                              <pic:blipFill rotWithShape="1">
                                <a:blip r:embed="rId7">
                                  <a:alphaModFix/>
                                </a:blip>
                                <a:srcRect/>
                                <a:stretch/>
                              </pic:blipFill>
                              <pic:spPr>
                                <a:xfrm rot="-5400000">
                                  <a:off x="2380" y="1865"/>
                                  <a:ext cx="855" cy="870"/>
                                </a:xfrm>
                                <a:prstGeom prst="rect">
                                  <a:avLst/>
                                </a:prstGeom>
                                <a:noFill/>
                                <a:ln>
                                  <a:noFill/>
                                </a:ln>
                              </pic:spPr>
                            </pic:pic>
                          </wpg:grpSp>
                          <wpg:grpSp>
                            <wpg:cNvPr id="2143053762" name="Group 2143053762"/>
                            <wpg:cNvGrpSpPr/>
                            <wpg:grpSpPr>
                              <a:xfrm rot="-5400000">
                                <a:off x="1977" y="13610"/>
                                <a:ext cx="1935" cy="1890"/>
                                <a:chOff x="1978" y="1426"/>
                                <a:chExt cx="1920" cy="1905"/>
                              </a:xfrm>
                            </wpg:grpSpPr>
                            <pic:pic xmlns:pic="http://schemas.openxmlformats.org/drawingml/2006/picture">
                              <pic:nvPicPr>
                                <pic:cNvPr id="14" name="Shape 14"/>
                                <pic:cNvPicPr preferRelativeResize="0"/>
                              </pic:nvPicPr>
                              <pic:blipFill rotWithShape="1">
                                <a:blip r:embed="rId6">
                                  <a:alphaModFix/>
                                </a:blip>
                                <a:srcRect/>
                                <a:stretch/>
                              </pic:blipFill>
                              <pic:spPr>
                                <a:xfrm rot="-5400000">
                                  <a:off x="1985" y="1418"/>
                                  <a:ext cx="1905" cy="1920"/>
                                </a:xfrm>
                                <a:prstGeom prst="rect">
                                  <a:avLst/>
                                </a:prstGeom>
                                <a:noFill/>
                                <a:ln>
                                  <a:noFill/>
                                </a:ln>
                              </pic:spPr>
                            </pic:pic>
                            <pic:pic xmlns:pic="http://schemas.openxmlformats.org/drawingml/2006/picture">
                              <pic:nvPicPr>
                                <pic:cNvPr id="15" name="Shape 15"/>
                                <pic:cNvPicPr preferRelativeResize="0"/>
                              </pic:nvPicPr>
                              <pic:blipFill rotWithShape="1">
                                <a:blip r:embed="rId7">
                                  <a:alphaModFix/>
                                </a:blip>
                                <a:srcRect/>
                                <a:stretch/>
                              </pic:blipFill>
                              <pic:spPr>
                                <a:xfrm rot="-5400000">
                                  <a:off x="2380" y="1865"/>
                                  <a:ext cx="855" cy="870"/>
                                </a:xfrm>
                                <a:prstGeom prst="rect">
                                  <a:avLst/>
                                </a:prstGeom>
                                <a:noFill/>
                                <a:ln>
                                  <a:noFill/>
                                </a:ln>
                              </pic:spPr>
                            </pic:pic>
                          </wpg:grpSp>
                          <wpg:grpSp>
                            <wpg:cNvPr id="7758906" name="Group 7758906"/>
                            <wpg:cNvGrpSpPr/>
                            <wpg:grpSpPr>
                              <a:xfrm rot="10800000">
                                <a:off x="8893" y="13603"/>
                                <a:ext cx="1920" cy="1905"/>
                                <a:chOff x="1978" y="1426"/>
                                <a:chExt cx="1920" cy="1905"/>
                              </a:xfrm>
                            </wpg:grpSpPr>
                            <pic:pic xmlns:pic="http://schemas.openxmlformats.org/drawingml/2006/picture">
                              <pic:nvPicPr>
                                <pic:cNvPr id="17" name="Shape 17"/>
                                <pic:cNvPicPr preferRelativeResize="0"/>
                              </pic:nvPicPr>
                              <pic:blipFill rotWithShape="1">
                                <a:blip r:embed="rId6">
                                  <a:alphaModFix/>
                                </a:blip>
                                <a:srcRect/>
                                <a:stretch/>
                              </pic:blipFill>
                              <pic:spPr>
                                <a:xfrm rot="-5400000">
                                  <a:off x="1985" y="1418"/>
                                  <a:ext cx="1905" cy="1920"/>
                                </a:xfrm>
                                <a:prstGeom prst="rect">
                                  <a:avLst/>
                                </a:prstGeom>
                                <a:noFill/>
                                <a:ln>
                                  <a:noFill/>
                                </a:ln>
                              </pic:spPr>
                            </pic:pic>
                            <pic:pic xmlns:pic="http://schemas.openxmlformats.org/drawingml/2006/picture">
                              <pic:nvPicPr>
                                <pic:cNvPr id="18" name="Shape 18"/>
                                <pic:cNvPicPr preferRelativeResize="0"/>
                              </pic:nvPicPr>
                              <pic:blipFill rotWithShape="1">
                                <a:blip r:embed="rId7">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19" name="Shape 19"/>
                              <pic:cNvPicPr preferRelativeResize="0"/>
                            </pic:nvPicPr>
                            <pic:blipFill rotWithShape="1">
                              <a:blip r:embed="rId9">
                                <a:alphaModFix/>
                              </a:blip>
                              <a:srcRect/>
                              <a:stretch/>
                            </pic:blipFill>
                            <pic:spPr>
                              <a:xfrm>
                                <a:off x="10525" y="3323"/>
                                <a:ext cx="140" cy="10339"/>
                              </a:xfrm>
                              <a:prstGeom prst="rect">
                                <a:avLst/>
                              </a:prstGeom>
                              <a:noFill/>
                              <a:ln>
                                <a:noFill/>
                              </a:ln>
                            </pic:spPr>
                          </pic:pic>
                          <pic:pic xmlns:pic="http://schemas.openxmlformats.org/drawingml/2006/picture">
                            <pic:nvPicPr>
                              <pic:cNvPr id="20" name="Shape 20"/>
                              <pic:cNvPicPr preferRelativeResize="0"/>
                            </pic:nvPicPr>
                            <pic:blipFill rotWithShape="1">
                              <a:blip r:embed="rId10">
                                <a:alphaModFix/>
                              </a:blip>
                              <a:srcRect/>
                              <a:stretch/>
                            </pic:blipFill>
                            <pic:spPr>
                              <a:xfrm>
                                <a:off x="2125" y="3323"/>
                                <a:ext cx="140" cy="10339"/>
                              </a:xfrm>
                              <a:prstGeom prst="rect">
                                <a:avLst/>
                              </a:prstGeom>
                              <a:noFill/>
                              <a:ln>
                                <a:noFill/>
                              </a:ln>
                            </pic:spPr>
                          </pic:pic>
                          <pic:pic xmlns:pic="http://schemas.openxmlformats.org/drawingml/2006/picture">
                            <pic:nvPicPr>
                              <pic:cNvPr id="21" name="Shape 21"/>
                              <pic:cNvPicPr preferRelativeResize="0"/>
                            </pic:nvPicPr>
                            <pic:blipFill rotWithShape="1">
                              <a:blip r:embed="rId8">
                                <a:alphaModFix/>
                              </a:blip>
                              <a:srcRect/>
                              <a:stretch/>
                            </pic:blipFill>
                            <pic:spPr>
                              <a:xfrm>
                                <a:off x="3940" y="15149"/>
                                <a:ext cx="4860" cy="194"/>
                              </a:xfrm>
                              <a:prstGeom prst="rect">
                                <a:avLst/>
                              </a:prstGeom>
                              <a:noFill/>
                              <a:ln>
                                <a:noFill/>
                              </a:ln>
                            </pic:spPr>
                          </pic:pic>
                        </wpg:grpSp>
                      </wpg:grpSp>
                    </wpg:wgp>
                  </a:graphicData>
                </a:graphic>
              </wp:anchor>
            </w:drawing>
          </mc:Choice>
          <mc:Fallback>
            <w:pict>
              <v:group w14:anchorId="0B167E7E" id="Group 1924610645" o:spid="_x0000_s1026" style="position:absolute;left:0;text-align:left;margin-left:-14.25pt;margin-top:0;width:518.4pt;height:726pt;z-index:-251658240;mso-wrap-distance-left:0;mso-wrap-distance-right:0" coordorigin="20539" coordsize="65841,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">
                <v:group id="Group 939471640" o:spid="_x0000_s1027" style="position:absolute;left:20539;top:-48;width:65841;height:75685" coordorigin="22396,-48" coordsize="62119,7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">
                  <v:rect id="Rectangle 1531267827" o:spid="_x0000_s1028" style="position:absolute;left:22400;width:6211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" filled="f" stroked="f">
                    <v:textbox inset="2.53958mm,2.53958mm,2.53958mm,2.53958mm">
                      <w:txbxContent>
                        <w:p w14:paraId="086F1C0A" w14:textId="77777777" w:rsidR="00B356BA" w:rsidRDefault="00B356BA">
                          <w:pPr>
                            <w:spacing w:before="0" w:after="0" w:line="240" w:lineRule="auto"/>
                            <w:textDirection w:val="btLr"/>
                          </w:pPr>
                        </w:p>
                      </w:txbxContent>
                    </v:textbox>
                  </v:rect>
                  <v:group id="Group 2080140626" o:spid="_x0000_s1029" style="position:absolute;left:22396;top:-48;width:62120;height:75685" coordorigin="1978,1409" coordsize="8835,1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">
                    <v:rect id="Rectangle 814100957" o:spid="_x0000_s1030"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" filled="f" stroked="f">
                      <v:textbox inset="2.53958mm,2.53958mm,2.53958mm,2.53958mm">
                        <w:txbxContent>
                          <w:p w14:paraId="13504265" w14:textId="77777777" w:rsidR="00B356BA" w:rsidRDefault="00B356BA">
                            <w:pPr>
                              <w:spacing w:before="0" w:after="0" w:line="240" w:lineRule="auto"/>
                              <w:textDirection w:val="btLr"/>
                            </w:pPr>
                          </w:p>
                        </w:txbxContent>
                      </v:textbox>
                    </v:rect>
                    <v:group id="Group 1759929663" o:spid="_x0000_s1031" style="position:absolute;left:1978;top:1426;width:1920;height:1905"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">
                        <v:imagedata r:id="rId11" o:title=""/>
                      </v:shape>
                      <v:shape id="Shape 8" o:spid="_x0000_s1033"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2" o:title=""/>
                      </v:shape>
                    </v:group>
                    <v:shape id="Shape 9" o:spid="_x0000_s1034"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3" o:title=""/>
                    </v:shape>
                    <v:group id="Group 1538964261" o:spid="_x0000_s1035" style="position:absolute;left:8877;top:1431;width:1935;height:1890;rotation:9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">
                      <v:shape id="Shape 11" o:spid="_x0000_s1036"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">
                        <v:imagedata r:id="rId11" o:title=""/>
                      </v:shape>
                      <v:shape id="Shape 12" o:spid="_x0000_s1037"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2" o:title=""/>
                      </v:shape>
                    </v:group>
                    <v:group id="Group 2143053762" o:spid="_x0000_s1038" style="position:absolute;left:1977;top:13610;width:1935;height:1890;rotation:-9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">
                      <v:shape id="Shape 14" o:spid="_x0000_s1039"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">
                        <v:imagedata r:id="rId11" o:title=""/>
                      </v:shape>
                      <v:shape id="Shape 15" o:spid="_x0000_s1040"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2" o:title=""/>
                      </v:shape>
                    </v:group>
                    <v:group id="Group 7758906" o:spid="_x0000_s1041" style="position:absolute;left:8893;top:13603;width:1920;height:1905;rotation:18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">
                      <v:shape id="Shape 17" o:spid="_x0000_s1042"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">
                        <v:imagedata r:id="rId11" o:title=""/>
                      </v:shape>
                      <v:shape id="Shape 18" o:spid="_x0000_s1043"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2" o:title=""/>
                      </v:shape>
                    </v:group>
                    <v:shape id="Shape 19" o:spid="_x0000_s1044"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">
                      <v:imagedata r:id="rId14" o:title=""/>
                    </v:shape>
                    <v:shape id="Shape 20" o:spid="_x0000_s1045"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">
                      <v:imagedata r:id="rId15" o:title=""/>
                    </v:shape>
                    <v:shape id="Shape 21" o:spid="_x0000_s1046"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3" o:title=""/>
                    </v:shape>
                  </v:group>
                </v:group>
              </v:group>
            </w:pict>
          </mc:Fallback>
        </mc:AlternateContent>
      </w:r>
    </w:p>
    <w:p w14:paraId="39DD5087" w14:textId="77777777" w:rsidR="00B356BA" w:rsidRDefault="00000000">
      <w:pPr>
        <w:widowControl/>
        <w:spacing w:after="0" w:line="276" w:lineRule="auto"/>
        <w:jc w:val="center"/>
        <w:rPr>
          <w:sz w:val="28"/>
          <w:szCs w:val="28"/>
        </w:rPr>
      </w:pPr>
      <w:r>
        <w:rPr>
          <w:sz w:val="28"/>
          <w:szCs w:val="28"/>
        </w:rPr>
        <w:t>ĐẠI HỌC HUẾ</w:t>
      </w:r>
    </w:p>
    <w:p w14:paraId="7A671059" w14:textId="77777777" w:rsidR="00B356BA" w:rsidRDefault="00000000">
      <w:pPr>
        <w:pStyle w:val="Heading1"/>
        <w:keepNext/>
        <w:widowControl/>
        <w:spacing w:before="0" w:after="0" w:line="276" w:lineRule="auto"/>
        <w:ind w:right="0"/>
        <w:rPr>
          <w:sz w:val="28"/>
          <w:szCs w:val="28"/>
        </w:rPr>
      </w:pPr>
      <w:bookmarkStart w:id="1" w:name="_heading=h.1fob9te" w:colFirst="0" w:colLast="0"/>
      <w:bookmarkStart w:id="2" w:name="_Toc184828764"/>
      <w:bookmarkEnd w:id="1"/>
      <w:r>
        <w:rPr>
          <w:sz w:val="28"/>
          <w:szCs w:val="28"/>
        </w:rPr>
        <w:t>KHOA KỸ THUẬT VÀ CÔNG NGHỆ</w:t>
      </w:r>
      <w:bookmarkEnd w:id="2"/>
    </w:p>
    <w:p w14:paraId="5EEB2735" w14:textId="77777777" w:rsidR="00B356BA" w:rsidRDefault="00000000">
      <w:pPr>
        <w:spacing w:before="240" w:after="240"/>
        <w:jc w:val="center"/>
      </w:pPr>
      <w:r>
        <w:rPr>
          <w:b/>
          <w:sz w:val="28"/>
          <w:szCs w:val="28"/>
        </w:rPr>
        <w:t>BỘ MÔN KHOA HỌC DỮ LIỆU VÀ TRÍ TUỆ NHÂN TẠO</w:t>
      </w:r>
      <w:r>
        <w:rPr>
          <w:b/>
        </w:rPr>
        <w:t xml:space="preserve">   </w:t>
      </w:r>
    </w:p>
    <w:p w14:paraId="7E4C0646" w14:textId="77777777" w:rsidR="00B356BA" w:rsidRDefault="00000000">
      <w:pPr>
        <w:widowControl/>
        <w:spacing w:before="0" w:after="0" w:line="276" w:lineRule="auto"/>
        <w:jc w:val="center"/>
        <w:rPr>
          <w:sz w:val="22"/>
          <w:szCs w:val="22"/>
        </w:rPr>
      </w:pPr>
      <w:r>
        <w:rPr>
          <w:sz w:val="24"/>
          <w:szCs w:val="24"/>
        </w:rPr>
        <w:t>🙠🙟🕮🙝🙢</w:t>
      </w:r>
    </w:p>
    <w:p w14:paraId="4599AC75" w14:textId="77777777" w:rsidR="00B356BA" w:rsidRDefault="00B356BA">
      <w:pPr>
        <w:widowControl/>
        <w:spacing w:before="0" w:after="0" w:line="360" w:lineRule="auto"/>
        <w:jc w:val="center"/>
        <w:rPr>
          <w:sz w:val="24"/>
          <w:szCs w:val="24"/>
        </w:rPr>
      </w:pPr>
    </w:p>
    <w:p w14:paraId="3379D640" w14:textId="77777777" w:rsidR="00B356BA" w:rsidRDefault="00B356BA">
      <w:pPr>
        <w:widowControl/>
        <w:spacing w:before="0" w:after="0" w:line="360" w:lineRule="auto"/>
        <w:jc w:val="center"/>
        <w:rPr>
          <w:sz w:val="24"/>
          <w:szCs w:val="24"/>
        </w:rPr>
      </w:pPr>
    </w:p>
    <w:p w14:paraId="641D359B" w14:textId="77777777" w:rsidR="00B356BA" w:rsidRDefault="00000000">
      <w:pPr>
        <w:widowControl/>
        <w:spacing w:before="0" w:after="0" w:line="360" w:lineRule="auto"/>
        <w:jc w:val="center"/>
        <w:rPr>
          <w:sz w:val="56"/>
          <w:szCs w:val="56"/>
        </w:rPr>
      </w:pPr>
      <w:r>
        <w:rPr>
          <w:b/>
          <w:noProof/>
          <w:sz w:val="56"/>
          <w:szCs w:val="56"/>
        </w:rPr>
        <w:drawing>
          <wp:inline distT="0" distB="0" distL="114300" distR="114300" wp14:anchorId="7631855E" wp14:editId="64D66DA5">
            <wp:extent cx="2115820" cy="1464310"/>
            <wp:effectExtent l="0" t="0" r="0" b="0"/>
            <wp:docPr id="19246106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2115820" cy="1464310"/>
                    </a:xfrm>
                    <a:prstGeom prst="rect">
                      <a:avLst/>
                    </a:prstGeom>
                    <a:ln/>
                  </pic:spPr>
                </pic:pic>
              </a:graphicData>
            </a:graphic>
          </wp:inline>
        </w:drawing>
      </w:r>
    </w:p>
    <w:p w14:paraId="4F9E6BC6" w14:textId="77777777" w:rsidR="00B356BA" w:rsidRDefault="00000000">
      <w:pPr>
        <w:widowControl/>
        <w:spacing w:before="0" w:after="0" w:line="360" w:lineRule="auto"/>
        <w:jc w:val="center"/>
        <w:rPr>
          <w:b/>
          <w:sz w:val="28"/>
          <w:szCs w:val="28"/>
        </w:rPr>
      </w:pPr>
      <w:r>
        <w:rPr>
          <w:b/>
          <w:sz w:val="28"/>
          <w:szCs w:val="28"/>
        </w:rPr>
        <w:t>Họ và tên : Nguyễn Đức Mạnh</w:t>
      </w:r>
    </w:p>
    <w:p w14:paraId="0B997D6C" w14:textId="77777777" w:rsidR="00B356BA" w:rsidRDefault="00000000">
      <w:pPr>
        <w:widowControl/>
        <w:spacing w:before="0" w:after="0" w:line="276" w:lineRule="auto"/>
        <w:jc w:val="center"/>
        <w:rPr>
          <w:b/>
          <w:sz w:val="48"/>
          <w:szCs w:val="48"/>
        </w:rPr>
      </w:pPr>
      <w:r>
        <w:rPr>
          <w:b/>
          <w:sz w:val="48"/>
          <w:szCs w:val="48"/>
          <w:highlight w:val="white"/>
        </w:rPr>
        <w:t>Ứng dụng kỹ thuật giao dịch theo cặp để tối ưu hóa lợi nhuận trong đầu tư chứng khoán</w:t>
      </w:r>
    </w:p>
    <w:p w14:paraId="1A6D60B1" w14:textId="77777777" w:rsidR="00B356BA" w:rsidRDefault="00B356BA">
      <w:pPr>
        <w:widowControl/>
        <w:spacing w:before="0" w:after="0" w:line="276" w:lineRule="auto"/>
        <w:rPr>
          <w:b/>
          <w:sz w:val="48"/>
          <w:szCs w:val="48"/>
        </w:rPr>
      </w:pPr>
    </w:p>
    <w:p w14:paraId="71233293" w14:textId="77777777" w:rsidR="00B356BA" w:rsidRDefault="00000000">
      <w:pPr>
        <w:widowControl/>
        <w:spacing w:before="0" w:after="0" w:line="276" w:lineRule="auto"/>
        <w:jc w:val="center"/>
        <w:rPr>
          <w:sz w:val="48"/>
          <w:szCs w:val="48"/>
        </w:rPr>
      </w:pPr>
      <w:r>
        <w:rPr>
          <w:b/>
          <w:sz w:val="48"/>
          <w:szCs w:val="48"/>
        </w:rPr>
        <w:t>KHÓA LUẬN TỐT NGHIỆP</w:t>
      </w:r>
    </w:p>
    <w:p w14:paraId="6E582E28" w14:textId="77777777" w:rsidR="00B356BA" w:rsidRDefault="00000000">
      <w:pPr>
        <w:widowControl/>
        <w:spacing w:before="0" w:after="0" w:line="276" w:lineRule="auto"/>
        <w:ind w:left="180"/>
        <w:jc w:val="center"/>
        <w:rPr>
          <w:b/>
          <w:sz w:val="48"/>
          <w:szCs w:val="48"/>
        </w:rPr>
      </w:pPr>
      <w:r>
        <w:rPr>
          <w:b/>
          <w:sz w:val="48"/>
          <w:szCs w:val="48"/>
        </w:rPr>
        <w:t>Ngành Khoa học dữ liệu và Trí tuệ nhân tạo</w:t>
      </w:r>
    </w:p>
    <w:p w14:paraId="47EF9F01" w14:textId="77777777" w:rsidR="00B356BA" w:rsidRDefault="00B356BA">
      <w:pPr>
        <w:widowControl/>
        <w:spacing w:before="0" w:after="0" w:line="276" w:lineRule="auto"/>
        <w:ind w:left="180"/>
        <w:jc w:val="center"/>
        <w:rPr>
          <w:sz w:val="48"/>
          <w:szCs w:val="48"/>
        </w:rPr>
      </w:pPr>
    </w:p>
    <w:p w14:paraId="4EB3C78C" w14:textId="77777777" w:rsidR="00B356BA" w:rsidRDefault="00B356BA">
      <w:pPr>
        <w:widowControl/>
        <w:tabs>
          <w:tab w:val="left" w:pos="9354"/>
        </w:tabs>
        <w:spacing w:before="0" w:after="0"/>
        <w:ind w:firstLine="284"/>
        <w:jc w:val="both"/>
        <w:rPr>
          <w:sz w:val="40"/>
          <w:szCs w:val="40"/>
        </w:rPr>
      </w:pPr>
    </w:p>
    <w:p w14:paraId="61FB2C0F" w14:textId="77777777" w:rsidR="00B356BA" w:rsidRDefault="00000000">
      <w:pPr>
        <w:widowControl/>
        <w:spacing w:before="0" w:after="0" w:line="360" w:lineRule="auto"/>
        <w:rPr>
          <w:sz w:val="32"/>
          <w:szCs w:val="32"/>
        </w:rPr>
      </w:pPr>
      <w:r>
        <w:rPr>
          <w:b/>
          <w:sz w:val="32"/>
          <w:szCs w:val="32"/>
        </w:rPr>
        <w:t xml:space="preserve"> </w:t>
      </w:r>
    </w:p>
    <w:p w14:paraId="7BD6325B" w14:textId="77777777" w:rsidR="00B356BA" w:rsidRDefault="00B356BA">
      <w:pPr>
        <w:widowControl/>
        <w:spacing w:before="0" w:after="0" w:line="360" w:lineRule="auto"/>
        <w:rPr>
          <w:sz w:val="32"/>
          <w:szCs w:val="32"/>
        </w:rPr>
      </w:pPr>
    </w:p>
    <w:p w14:paraId="6356D760" w14:textId="77777777" w:rsidR="00B356BA" w:rsidRDefault="00B356BA">
      <w:pPr>
        <w:widowControl/>
        <w:spacing w:before="0" w:after="0" w:line="240" w:lineRule="auto"/>
        <w:jc w:val="both"/>
        <w:rPr>
          <w:sz w:val="24"/>
          <w:szCs w:val="24"/>
        </w:rPr>
      </w:pPr>
    </w:p>
    <w:p w14:paraId="159163B5" w14:textId="77777777" w:rsidR="00B356BA" w:rsidRDefault="00B356BA">
      <w:pPr>
        <w:widowControl/>
        <w:spacing w:before="0" w:after="0" w:line="240" w:lineRule="auto"/>
        <w:jc w:val="both"/>
        <w:rPr>
          <w:sz w:val="24"/>
          <w:szCs w:val="24"/>
        </w:rPr>
      </w:pPr>
    </w:p>
    <w:p w14:paraId="05AAC477" w14:textId="77777777" w:rsidR="00B356BA" w:rsidRDefault="00B356BA">
      <w:pPr>
        <w:widowControl/>
        <w:spacing w:before="0" w:after="0" w:line="240" w:lineRule="auto"/>
        <w:jc w:val="both"/>
        <w:rPr>
          <w:sz w:val="24"/>
          <w:szCs w:val="24"/>
        </w:rPr>
      </w:pPr>
    </w:p>
    <w:p w14:paraId="033FB511" w14:textId="77777777" w:rsidR="00B356BA" w:rsidRDefault="00B356BA">
      <w:pPr>
        <w:widowControl/>
        <w:spacing w:before="0" w:after="0" w:line="240" w:lineRule="auto"/>
        <w:jc w:val="both"/>
        <w:rPr>
          <w:sz w:val="24"/>
          <w:szCs w:val="24"/>
        </w:rPr>
      </w:pPr>
    </w:p>
    <w:p w14:paraId="3E120A9E" w14:textId="77777777" w:rsidR="00B356BA" w:rsidRDefault="00000000">
      <w:pPr>
        <w:pStyle w:val="Heading1"/>
        <w:spacing w:before="240" w:after="240"/>
        <w:ind w:right="0"/>
        <w:rPr>
          <w:sz w:val="28"/>
          <w:szCs w:val="28"/>
        </w:rPr>
      </w:pPr>
      <w:bookmarkStart w:id="3" w:name="_heading=h.xqabazxirshw" w:colFirst="0" w:colLast="0"/>
      <w:bookmarkStart w:id="4" w:name="_Toc184828765"/>
      <w:bookmarkEnd w:id="3"/>
      <w:r>
        <w:rPr>
          <w:sz w:val="28"/>
          <w:szCs w:val="28"/>
        </w:rPr>
        <w:t>THÀNH PHỐ HUẾ, NĂM 2024</w:t>
      </w:r>
      <w:bookmarkEnd w:id="4"/>
    </w:p>
    <w:p w14:paraId="552E2724" w14:textId="77777777" w:rsidR="00B356BA" w:rsidRDefault="00B356BA">
      <w:pPr>
        <w:pStyle w:val="Heading1"/>
        <w:spacing w:before="120"/>
      </w:pPr>
      <w:bookmarkStart w:id="5" w:name="_heading=h.1awfymq9dd7l" w:colFirst="0" w:colLast="0"/>
      <w:bookmarkEnd w:id="5"/>
    </w:p>
    <w:p w14:paraId="66A07574" w14:textId="77777777" w:rsidR="00B356BA" w:rsidRDefault="00B356BA"/>
    <w:p w14:paraId="34C6DA21" w14:textId="77777777" w:rsidR="00B356BA" w:rsidRDefault="00000000">
      <w:pPr>
        <w:widowControl/>
        <w:spacing w:after="0" w:line="276" w:lineRule="auto"/>
        <w:jc w:val="center"/>
        <w:rPr>
          <w:sz w:val="28"/>
          <w:szCs w:val="28"/>
        </w:rPr>
      </w:pPr>
      <w:r>
        <w:rPr>
          <w:noProof/>
        </w:rPr>
        <mc:AlternateContent>
          <mc:Choice Requires="wpg">
            <w:drawing>
              <wp:anchor distT="0" distB="0" distL="0" distR="0" simplePos="0" relativeHeight="251659264" behindDoc="1" locked="0" layoutInCell="1" hidden="0" allowOverlap="1" wp14:anchorId="11392E95" wp14:editId="59BCC339">
                <wp:simplePos x="0" y="0"/>
                <wp:positionH relativeFrom="column">
                  <wp:posOffset>-180974</wp:posOffset>
                </wp:positionH>
                <wp:positionV relativeFrom="paragraph">
                  <wp:posOffset>0</wp:posOffset>
                </wp:positionV>
                <wp:extent cx="6583363" cy="9220200"/>
                <wp:effectExtent l="0" t="0" r="0" b="0"/>
                <wp:wrapNone/>
                <wp:docPr id="1924610646" name="Group 1924610646"/>
                <wp:cNvGraphicFramePr/>
                <a:graphic xmlns:a="http://schemas.openxmlformats.org/drawingml/2006/main">
                  <a:graphicData uri="http://schemas.microsoft.com/office/word/2010/wordprocessingGroup">
                    <wpg:wgp>
                      <wpg:cNvGrpSpPr/>
                      <wpg:grpSpPr>
                        <a:xfrm>
                          <a:off x="0" y="0"/>
                          <a:ext cx="6583363" cy="9220200"/>
                          <a:chOff x="2053950" y="0"/>
                          <a:chExt cx="6584100" cy="7560000"/>
                        </a:xfrm>
                      </wpg:grpSpPr>
                      <wpg:grpSp>
                        <wpg:cNvPr id="1764522634" name="Group 1764522634"/>
                        <wpg:cNvGrpSpPr/>
                        <wpg:grpSpPr>
                          <a:xfrm>
                            <a:off x="2053970" y="-4860"/>
                            <a:ext cx="6584059" cy="7568648"/>
                            <a:chOff x="2239670" y="-4860"/>
                            <a:chExt cx="6211957" cy="7568648"/>
                          </a:xfrm>
                        </wpg:grpSpPr>
                        <wps:wsp>
                          <wps:cNvPr id="388612015" name="Rectangle 388612015"/>
                          <wps:cNvSpPr/>
                          <wps:spPr>
                            <a:xfrm>
                              <a:off x="2240000" y="0"/>
                              <a:ext cx="6211300" cy="7560000"/>
                            </a:xfrm>
                            <a:prstGeom prst="rect">
                              <a:avLst/>
                            </a:prstGeom>
                            <a:noFill/>
                            <a:ln>
                              <a:noFill/>
                            </a:ln>
                          </wps:spPr>
                          <wps:txbx>
                            <w:txbxContent>
                              <w:p w14:paraId="3DF13BF5" w14:textId="77777777" w:rsidR="00B356BA" w:rsidRDefault="00B356BA">
                                <w:pPr>
                                  <w:spacing w:before="0" w:after="0" w:line="240" w:lineRule="auto"/>
                                  <w:textDirection w:val="btLr"/>
                                </w:pPr>
                              </w:p>
                            </w:txbxContent>
                          </wps:txbx>
                          <wps:bodyPr spcFirstLastPara="1" wrap="square" lIns="91425" tIns="91425" rIns="91425" bIns="91425" anchor="ctr" anchorCtr="0">
                            <a:noAutofit/>
                          </wps:bodyPr>
                        </wps:wsp>
                        <wpg:grpSp>
                          <wpg:cNvPr id="891701783" name="Group 891701783"/>
                          <wpg:cNvGrpSpPr/>
                          <wpg:grpSpPr>
                            <a:xfrm>
                              <a:off x="2239670" y="-4860"/>
                              <a:ext cx="6211957" cy="7568648"/>
                              <a:chOff x="1978" y="1409"/>
                              <a:chExt cx="8835" cy="14113"/>
                            </a:xfrm>
                          </wpg:grpSpPr>
                          <wps:wsp>
                            <wps:cNvPr id="444758460" name="Rectangle 444758460"/>
                            <wps:cNvSpPr/>
                            <wps:spPr>
                              <a:xfrm>
                                <a:off x="1985" y="1418"/>
                                <a:ext cx="8800" cy="14075"/>
                              </a:xfrm>
                              <a:prstGeom prst="rect">
                                <a:avLst/>
                              </a:prstGeom>
                              <a:noFill/>
                              <a:ln>
                                <a:noFill/>
                              </a:ln>
                            </wps:spPr>
                            <wps:txbx>
                              <w:txbxContent>
                                <w:p w14:paraId="1895E6DB" w14:textId="77777777" w:rsidR="00B356BA" w:rsidRDefault="00B356BA">
                                  <w:pPr>
                                    <w:spacing w:before="0" w:after="0" w:line="240" w:lineRule="auto"/>
                                    <w:textDirection w:val="btLr"/>
                                  </w:pPr>
                                </w:p>
                              </w:txbxContent>
                            </wps:txbx>
                            <wps:bodyPr spcFirstLastPara="1" wrap="square" lIns="91425" tIns="91425" rIns="91425" bIns="91425" anchor="ctr" anchorCtr="0">
                              <a:noAutofit/>
                            </wps:bodyPr>
                          </wps:wsp>
                          <wpg:grpSp>
                            <wpg:cNvPr id="1873468741" name="Group 1873468741"/>
                            <wpg:cNvGrpSpPr/>
                            <wpg:grpSpPr>
                              <a:xfrm>
                                <a:off x="1978" y="1426"/>
                                <a:ext cx="1920" cy="1905"/>
                                <a:chOff x="1978" y="1426"/>
                                <a:chExt cx="1920" cy="1905"/>
                              </a:xfrm>
                            </wpg:grpSpPr>
                            <pic:pic xmlns:pic="http://schemas.openxmlformats.org/drawingml/2006/picture">
                              <pic:nvPicPr>
                                <pic:cNvPr id="124320562" name="Shape 7"/>
                                <pic:cNvPicPr preferRelativeResize="0"/>
                              </pic:nvPicPr>
                              <pic:blipFill rotWithShape="1">
                                <a:blip r:embed="rId6">
                                  <a:alphaModFix/>
                                </a:blip>
                                <a:srcRect/>
                                <a:stretch/>
                              </pic:blipFill>
                              <pic:spPr>
                                <a:xfrm rot="-5400000">
                                  <a:off x="1985" y="1418"/>
                                  <a:ext cx="1905" cy="1920"/>
                                </a:xfrm>
                                <a:prstGeom prst="rect">
                                  <a:avLst/>
                                </a:prstGeom>
                                <a:noFill/>
                                <a:ln>
                                  <a:noFill/>
                                </a:ln>
                              </pic:spPr>
                            </pic:pic>
                            <pic:pic xmlns:pic="http://schemas.openxmlformats.org/drawingml/2006/picture">
                              <pic:nvPicPr>
                                <pic:cNvPr id="777476170" name="Shape 8"/>
                                <pic:cNvPicPr preferRelativeResize="0"/>
                              </pic:nvPicPr>
                              <pic:blipFill rotWithShape="1">
                                <a:blip r:embed="rId7">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636557342" name="Shape 9"/>
                              <pic:cNvPicPr preferRelativeResize="0"/>
                            </pic:nvPicPr>
                            <pic:blipFill rotWithShape="1">
                              <a:blip r:embed="rId8">
                                <a:alphaModFix/>
                              </a:blip>
                              <a:srcRect/>
                              <a:stretch/>
                            </pic:blipFill>
                            <pic:spPr>
                              <a:xfrm>
                                <a:off x="3865" y="1544"/>
                                <a:ext cx="4860" cy="194"/>
                              </a:xfrm>
                              <a:prstGeom prst="rect">
                                <a:avLst/>
                              </a:prstGeom>
                              <a:noFill/>
                              <a:ln>
                                <a:noFill/>
                              </a:ln>
                            </pic:spPr>
                          </pic:pic>
                          <wpg:grpSp>
                            <wpg:cNvPr id="526469986" name="Group 526469986"/>
                            <wpg:cNvGrpSpPr/>
                            <wpg:grpSpPr>
                              <a:xfrm rot="5400000">
                                <a:off x="8877" y="1431"/>
                                <a:ext cx="1935" cy="1890"/>
                                <a:chOff x="1978" y="1426"/>
                                <a:chExt cx="1920" cy="1905"/>
                              </a:xfrm>
                            </wpg:grpSpPr>
                            <pic:pic xmlns:pic="http://schemas.openxmlformats.org/drawingml/2006/picture">
                              <pic:nvPicPr>
                                <pic:cNvPr id="2028285265" name="Shape 11"/>
                                <pic:cNvPicPr preferRelativeResize="0"/>
                              </pic:nvPicPr>
                              <pic:blipFill rotWithShape="1">
                                <a:blip r:embed="rId6">
                                  <a:alphaModFix/>
                                </a:blip>
                                <a:srcRect/>
                                <a:stretch/>
                              </pic:blipFill>
                              <pic:spPr>
                                <a:xfrm rot="-5400000">
                                  <a:off x="1985" y="1418"/>
                                  <a:ext cx="1905" cy="1920"/>
                                </a:xfrm>
                                <a:prstGeom prst="rect">
                                  <a:avLst/>
                                </a:prstGeom>
                                <a:noFill/>
                                <a:ln>
                                  <a:noFill/>
                                </a:ln>
                              </pic:spPr>
                            </pic:pic>
                            <pic:pic xmlns:pic="http://schemas.openxmlformats.org/drawingml/2006/picture">
                              <pic:nvPicPr>
                                <pic:cNvPr id="1589827478" name="Shape 12"/>
                                <pic:cNvPicPr preferRelativeResize="0"/>
                              </pic:nvPicPr>
                              <pic:blipFill rotWithShape="1">
                                <a:blip r:embed="rId7">
                                  <a:alphaModFix/>
                                </a:blip>
                                <a:srcRect/>
                                <a:stretch/>
                              </pic:blipFill>
                              <pic:spPr>
                                <a:xfrm rot="-5400000">
                                  <a:off x="2380" y="1865"/>
                                  <a:ext cx="855" cy="870"/>
                                </a:xfrm>
                                <a:prstGeom prst="rect">
                                  <a:avLst/>
                                </a:prstGeom>
                                <a:noFill/>
                                <a:ln>
                                  <a:noFill/>
                                </a:ln>
                              </pic:spPr>
                            </pic:pic>
                          </wpg:grpSp>
                          <wpg:grpSp>
                            <wpg:cNvPr id="889935773" name="Group 889935773"/>
                            <wpg:cNvGrpSpPr/>
                            <wpg:grpSpPr>
                              <a:xfrm rot="-5400000">
                                <a:off x="1977" y="13610"/>
                                <a:ext cx="1935" cy="1890"/>
                                <a:chOff x="1978" y="1426"/>
                                <a:chExt cx="1920" cy="1905"/>
                              </a:xfrm>
                            </wpg:grpSpPr>
                            <pic:pic xmlns:pic="http://schemas.openxmlformats.org/drawingml/2006/picture">
                              <pic:nvPicPr>
                                <pic:cNvPr id="1110436402" name="Shape 14"/>
                                <pic:cNvPicPr preferRelativeResize="0"/>
                              </pic:nvPicPr>
                              <pic:blipFill rotWithShape="1">
                                <a:blip r:embed="rId6">
                                  <a:alphaModFix/>
                                </a:blip>
                                <a:srcRect/>
                                <a:stretch/>
                              </pic:blipFill>
                              <pic:spPr>
                                <a:xfrm rot="-5400000">
                                  <a:off x="1985" y="1418"/>
                                  <a:ext cx="1905" cy="1920"/>
                                </a:xfrm>
                                <a:prstGeom prst="rect">
                                  <a:avLst/>
                                </a:prstGeom>
                                <a:noFill/>
                                <a:ln>
                                  <a:noFill/>
                                </a:ln>
                              </pic:spPr>
                            </pic:pic>
                            <pic:pic xmlns:pic="http://schemas.openxmlformats.org/drawingml/2006/picture">
                              <pic:nvPicPr>
                                <pic:cNvPr id="56851204" name="Shape 15"/>
                                <pic:cNvPicPr preferRelativeResize="0"/>
                              </pic:nvPicPr>
                              <pic:blipFill rotWithShape="1">
                                <a:blip r:embed="rId7">
                                  <a:alphaModFix/>
                                </a:blip>
                                <a:srcRect/>
                                <a:stretch/>
                              </pic:blipFill>
                              <pic:spPr>
                                <a:xfrm rot="-5400000">
                                  <a:off x="2380" y="1865"/>
                                  <a:ext cx="855" cy="870"/>
                                </a:xfrm>
                                <a:prstGeom prst="rect">
                                  <a:avLst/>
                                </a:prstGeom>
                                <a:noFill/>
                                <a:ln>
                                  <a:noFill/>
                                </a:ln>
                              </pic:spPr>
                            </pic:pic>
                          </wpg:grpSp>
                          <wpg:grpSp>
                            <wpg:cNvPr id="1189067254" name="Group 1189067254"/>
                            <wpg:cNvGrpSpPr/>
                            <wpg:grpSpPr>
                              <a:xfrm rot="10800000">
                                <a:off x="8893" y="13603"/>
                                <a:ext cx="1920" cy="1905"/>
                                <a:chOff x="1978" y="1426"/>
                                <a:chExt cx="1920" cy="1905"/>
                              </a:xfrm>
                            </wpg:grpSpPr>
                            <pic:pic xmlns:pic="http://schemas.openxmlformats.org/drawingml/2006/picture">
                              <pic:nvPicPr>
                                <pic:cNvPr id="354172444" name="Shape 17"/>
                                <pic:cNvPicPr preferRelativeResize="0"/>
                              </pic:nvPicPr>
                              <pic:blipFill rotWithShape="1">
                                <a:blip r:embed="rId6">
                                  <a:alphaModFix/>
                                </a:blip>
                                <a:srcRect/>
                                <a:stretch/>
                              </pic:blipFill>
                              <pic:spPr>
                                <a:xfrm rot="-5400000">
                                  <a:off x="1985" y="1418"/>
                                  <a:ext cx="1905" cy="1920"/>
                                </a:xfrm>
                                <a:prstGeom prst="rect">
                                  <a:avLst/>
                                </a:prstGeom>
                                <a:noFill/>
                                <a:ln>
                                  <a:noFill/>
                                </a:ln>
                              </pic:spPr>
                            </pic:pic>
                            <pic:pic xmlns:pic="http://schemas.openxmlformats.org/drawingml/2006/picture">
                              <pic:nvPicPr>
                                <pic:cNvPr id="2131745960" name="Shape 18"/>
                                <pic:cNvPicPr preferRelativeResize="0"/>
                              </pic:nvPicPr>
                              <pic:blipFill rotWithShape="1">
                                <a:blip r:embed="rId7">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1070022318" name="Shape 19"/>
                              <pic:cNvPicPr preferRelativeResize="0"/>
                            </pic:nvPicPr>
                            <pic:blipFill rotWithShape="1">
                              <a:blip r:embed="rId9">
                                <a:alphaModFix/>
                              </a:blip>
                              <a:srcRect/>
                              <a:stretch/>
                            </pic:blipFill>
                            <pic:spPr>
                              <a:xfrm>
                                <a:off x="10525" y="3323"/>
                                <a:ext cx="140" cy="10339"/>
                              </a:xfrm>
                              <a:prstGeom prst="rect">
                                <a:avLst/>
                              </a:prstGeom>
                              <a:noFill/>
                              <a:ln>
                                <a:noFill/>
                              </a:ln>
                            </pic:spPr>
                          </pic:pic>
                          <pic:pic xmlns:pic="http://schemas.openxmlformats.org/drawingml/2006/picture">
                            <pic:nvPicPr>
                              <pic:cNvPr id="2072367574" name="Shape 20"/>
                              <pic:cNvPicPr preferRelativeResize="0"/>
                            </pic:nvPicPr>
                            <pic:blipFill rotWithShape="1">
                              <a:blip r:embed="rId10">
                                <a:alphaModFix/>
                              </a:blip>
                              <a:srcRect/>
                              <a:stretch/>
                            </pic:blipFill>
                            <pic:spPr>
                              <a:xfrm>
                                <a:off x="2125" y="3323"/>
                                <a:ext cx="140" cy="10339"/>
                              </a:xfrm>
                              <a:prstGeom prst="rect">
                                <a:avLst/>
                              </a:prstGeom>
                              <a:noFill/>
                              <a:ln>
                                <a:noFill/>
                              </a:ln>
                            </pic:spPr>
                          </pic:pic>
                          <pic:pic xmlns:pic="http://schemas.openxmlformats.org/drawingml/2006/picture">
                            <pic:nvPicPr>
                              <pic:cNvPr id="1488118621" name="Shape 21"/>
                              <pic:cNvPicPr preferRelativeResize="0"/>
                            </pic:nvPicPr>
                            <pic:blipFill rotWithShape="1">
                              <a:blip r:embed="rId8">
                                <a:alphaModFix/>
                              </a:blip>
                              <a:srcRect/>
                              <a:stretch/>
                            </pic:blipFill>
                            <pic:spPr>
                              <a:xfrm>
                                <a:off x="3940" y="15149"/>
                                <a:ext cx="4860" cy="194"/>
                              </a:xfrm>
                              <a:prstGeom prst="rect">
                                <a:avLst/>
                              </a:prstGeom>
                              <a:noFill/>
                              <a:ln>
                                <a:noFill/>
                              </a:ln>
                            </pic:spPr>
                          </pic:pic>
                        </wpg:grpSp>
                      </wpg:grpSp>
                    </wpg:wgp>
                  </a:graphicData>
                </a:graphic>
              </wp:anchor>
            </w:drawing>
          </mc:Choice>
          <mc:Fallback>
            <w:pict>
              <v:group w14:anchorId="11392E95" id="Group 1924610646" o:spid="_x0000_s1047" style="position:absolute;left:0;text-align:left;margin-left:-14.25pt;margin-top:0;width:518.4pt;height:726pt;z-index:-251657216;mso-wrap-distance-left:0;mso-wrap-distance-right:0" coordorigin="20539" coordsize="65841,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">
                <v:group id="Group 1764522634" o:spid="_x0000_s1048" style="position:absolute;left:20539;top:-48;width:65841;height:75685" coordorigin="22396,-48" coordsize="62119,7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">
                  <v:rect id="Rectangle 388612015" o:spid="_x0000_s1049" style="position:absolute;left:22400;width:6211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" filled="f" stroked="f">
                    <v:textbox inset="2.53958mm,2.53958mm,2.53958mm,2.53958mm">
                      <w:txbxContent>
                        <w:p w14:paraId="3DF13BF5" w14:textId="77777777" w:rsidR="00B356BA" w:rsidRDefault="00B356BA">
                          <w:pPr>
                            <w:spacing w:before="0" w:after="0" w:line="240" w:lineRule="auto"/>
                            <w:textDirection w:val="btLr"/>
                          </w:pPr>
                        </w:p>
                      </w:txbxContent>
                    </v:textbox>
                  </v:rect>
                  <v:group id="Group 891701783" o:spid="_x0000_s1050" style="position:absolute;left:22396;top:-48;width:62120;height:75685" coordorigin="1978,1409" coordsize="8835,1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">
                    <v:rect id="Rectangle 444758460" o:spid="_x0000_s1051"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" filled="f" stroked="f">
                      <v:textbox inset="2.53958mm,2.53958mm,2.53958mm,2.53958mm">
                        <w:txbxContent>
                          <w:p w14:paraId="1895E6DB" w14:textId="77777777" w:rsidR="00B356BA" w:rsidRDefault="00B356BA">
                            <w:pPr>
                              <w:spacing w:before="0" w:after="0" w:line="240" w:lineRule="auto"/>
                              <w:textDirection w:val="btLr"/>
                            </w:pPr>
                          </w:p>
                        </w:txbxContent>
                      </v:textbox>
                    </v:rect>
                    <v:group id="Group 1873468741" o:spid="_x0000_s1052" style="position:absolute;left:1978;top:1426;width:1920;height:1905"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">
                      <v:shape id="Shape 7" o:spid="_x0000_s1053"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">
                        <v:imagedata r:id="rId11" o:title=""/>
                      </v:shape>
                      <v:shape id="Shape 8" o:spid="_x0000_s1054"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">
                        <v:imagedata r:id="rId12" o:title=""/>
                      </v:shape>
                    </v:group>
                    <v:shape id="Shape 9" o:spid="_x0000_s1055"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">
                      <v:imagedata r:id="rId13" o:title=""/>
                    </v:shape>
                    <v:group id="Group 526469986" o:spid="_x0000_s1056" style="position:absolute;left:8877;top:1431;width:1935;height:1890;rotation:9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">
                      <v:shape id="Shape 11" o:spid="_x0000_s1057"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">
                        <v:imagedata r:id="rId11" o:title=""/>
                      </v:shape>
                      <v:shape id="Shape 12" o:spid="_x0000_s1058"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">
                        <v:imagedata r:id="rId12" o:title=""/>
                      </v:shape>
                    </v:group>
                    <v:group id="Group 889935773" o:spid="_x0000_s1059" style="position:absolute;left:1977;top:13610;width:1935;height:1890;rotation:-9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">
                      <v:shape id="Shape 14" o:spid="_x0000_s1060"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">
                        <v:imagedata r:id="rId11" o:title=""/>
                      </v:shape>
                      <v:shape id="Shape 15" o:spid="_x0000_s1061"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">
                        <v:imagedata r:id="rId12" o:title=""/>
                      </v:shape>
                    </v:group>
                    <v:group id="Group 1189067254" o:spid="_x0000_s1062" style="position:absolute;left:8893;top:13603;width:1920;height:1905;rotation:18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">
                      <v:shape id="Shape 17" o:spid="_x0000_s1063"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">
                        <v:imagedata r:id="rId11" o:title=""/>
                      </v:shape>
                      <v:shape id="Shape 18" o:spid="_x0000_s1064"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">
                        <v:imagedata r:id="rId12" o:title=""/>
                      </v:shape>
                    </v:group>
                    <v:shape id="Shape 19" o:spid="_x0000_s1065"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">
                      <v:imagedata r:id="rId14" o:title=""/>
                    </v:shape>
                    <v:shape id="Shape 20" o:spid="_x0000_s1066"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">
                      <v:imagedata r:id="rId15" o:title=""/>
                    </v:shape>
                    <v:shape id="Shape 21" o:spid="_x0000_s1067"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">
                      <v:imagedata r:id="rId13" o:title=""/>
                    </v:shape>
                  </v:group>
                </v:group>
              </v:group>
            </w:pict>
          </mc:Fallback>
        </mc:AlternateContent>
      </w:r>
    </w:p>
    <w:p w14:paraId="4BAAE88C" w14:textId="77777777" w:rsidR="00B356BA" w:rsidRDefault="00000000">
      <w:pPr>
        <w:widowControl/>
        <w:spacing w:after="0" w:line="276" w:lineRule="auto"/>
        <w:jc w:val="center"/>
        <w:rPr>
          <w:sz w:val="28"/>
          <w:szCs w:val="28"/>
        </w:rPr>
      </w:pPr>
      <w:r>
        <w:rPr>
          <w:sz w:val="28"/>
          <w:szCs w:val="28"/>
        </w:rPr>
        <w:t>ĐẠI HỌC HUẾ</w:t>
      </w:r>
    </w:p>
    <w:p w14:paraId="76A8246A" w14:textId="77777777" w:rsidR="00B356BA" w:rsidRDefault="00000000">
      <w:pPr>
        <w:pStyle w:val="Heading1"/>
        <w:keepNext/>
        <w:widowControl/>
        <w:spacing w:before="0" w:after="0" w:line="276" w:lineRule="auto"/>
        <w:ind w:right="0"/>
        <w:rPr>
          <w:sz w:val="28"/>
          <w:szCs w:val="28"/>
        </w:rPr>
      </w:pPr>
      <w:bookmarkStart w:id="6" w:name="_heading=h.yv75itn4ogps" w:colFirst="0" w:colLast="0"/>
      <w:bookmarkStart w:id="7" w:name="_Toc184828766"/>
      <w:bookmarkEnd w:id="6"/>
      <w:r>
        <w:rPr>
          <w:sz w:val="28"/>
          <w:szCs w:val="28"/>
        </w:rPr>
        <w:t>KHOA KỸ THUẬT VÀ CÔNG NGHỆ</w:t>
      </w:r>
      <w:bookmarkEnd w:id="7"/>
    </w:p>
    <w:p w14:paraId="2B89E361" w14:textId="77777777" w:rsidR="00B356BA" w:rsidRDefault="00000000">
      <w:pPr>
        <w:spacing w:before="240" w:after="240"/>
        <w:jc w:val="center"/>
      </w:pPr>
      <w:r>
        <w:rPr>
          <w:b/>
          <w:sz w:val="28"/>
          <w:szCs w:val="28"/>
        </w:rPr>
        <w:t>BỘ MÔN KHOA HỌC DỮ LIỆU VÀ TRÍ TUỆ NHÂN TẠO</w:t>
      </w:r>
      <w:r>
        <w:rPr>
          <w:b/>
        </w:rPr>
        <w:t xml:space="preserve">   </w:t>
      </w:r>
    </w:p>
    <w:p w14:paraId="63E4D73A" w14:textId="77777777" w:rsidR="00B356BA" w:rsidRDefault="00000000">
      <w:pPr>
        <w:widowControl/>
        <w:spacing w:before="0" w:after="0" w:line="276" w:lineRule="auto"/>
        <w:jc w:val="center"/>
        <w:rPr>
          <w:sz w:val="22"/>
          <w:szCs w:val="22"/>
        </w:rPr>
      </w:pPr>
      <w:r>
        <w:rPr>
          <w:sz w:val="24"/>
          <w:szCs w:val="24"/>
        </w:rPr>
        <w:t>🙠🙟🕮🙝🙢</w:t>
      </w:r>
    </w:p>
    <w:p w14:paraId="5D21C7DA" w14:textId="77777777" w:rsidR="00B356BA" w:rsidRDefault="00B356BA">
      <w:pPr>
        <w:widowControl/>
        <w:spacing w:before="0" w:after="0" w:line="360" w:lineRule="auto"/>
        <w:jc w:val="center"/>
        <w:rPr>
          <w:sz w:val="24"/>
          <w:szCs w:val="24"/>
        </w:rPr>
      </w:pPr>
    </w:p>
    <w:p w14:paraId="73FCD2BB" w14:textId="77777777" w:rsidR="00B356BA" w:rsidRDefault="00B356BA">
      <w:pPr>
        <w:widowControl/>
        <w:spacing w:before="0" w:after="0" w:line="360" w:lineRule="auto"/>
        <w:jc w:val="center"/>
        <w:rPr>
          <w:sz w:val="24"/>
          <w:szCs w:val="24"/>
        </w:rPr>
      </w:pPr>
    </w:p>
    <w:p w14:paraId="452D3649" w14:textId="77777777" w:rsidR="00B356BA" w:rsidRDefault="00000000">
      <w:pPr>
        <w:widowControl/>
        <w:spacing w:before="0" w:after="0" w:line="360" w:lineRule="auto"/>
        <w:jc w:val="center"/>
        <w:rPr>
          <w:sz w:val="56"/>
          <w:szCs w:val="56"/>
        </w:rPr>
      </w:pPr>
      <w:r>
        <w:rPr>
          <w:b/>
          <w:noProof/>
          <w:sz w:val="56"/>
          <w:szCs w:val="56"/>
        </w:rPr>
        <w:drawing>
          <wp:inline distT="0" distB="0" distL="114300" distR="114300" wp14:anchorId="399A4B48" wp14:editId="6F46E05F">
            <wp:extent cx="2115820" cy="1464310"/>
            <wp:effectExtent l="0" t="0" r="0" b="0"/>
            <wp:docPr id="19246106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2115820" cy="1464310"/>
                    </a:xfrm>
                    <a:prstGeom prst="rect">
                      <a:avLst/>
                    </a:prstGeom>
                    <a:ln/>
                  </pic:spPr>
                </pic:pic>
              </a:graphicData>
            </a:graphic>
          </wp:inline>
        </w:drawing>
      </w:r>
    </w:p>
    <w:p w14:paraId="72886D27" w14:textId="77777777" w:rsidR="00B356BA" w:rsidRDefault="00000000">
      <w:pPr>
        <w:widowControl/>
        <w:spacing w:before="0" w:after="0" w:line="360" w:lineRule="auto"/>
        <w:jc w:val="center"/>
        <w:rPr>
          <w:b/>
          <w:sz w:val="28"/>
          <w:szCs w:val="28"/>
        </w:rPr>
      </w:pPr>
      <w:r>
        <w:rPr>
          <w:b/>
          <w:sz w:val="28"/>
          <w:szCs w:val="28"/>
        </w:rPr>
        <w:t xml:space="preserve"> Nguyễn Đức Mạnh - 20E1020005</w:t>
      </w:r>
    </w:p>
    <w:p w14:paraId="76D05AD0" w14:textId="77777777" w:rsidR="00B356BA" w:rsidRDefault="00000000">
      <w:pPr>
        <w:widowControl/>
        <w:spacing w:before="0" w:after="0" w:line="276" w:lineRule="auto"/>
        <w:jc w:val="center"/>
        <w:rPr>
          <w:b/>
          <w:sz w:val="44"/>
          <w:szCs w:val="44"/>
        </w:rPr>
      </w:pPr>
      <w:r>
        <w:rPr>
          <w:b/>
          <w:sz w:val="44"/>
          <w:szCs w:val="44"/>
          <w:highlight w:val="white"/>
        </w:rPr>
        <w:t>Ứng dụng kỹ thuật giao dịch theo cặp để tối ưu hóa lợi nhuận trong đầu tư chứng khoán</w:t>
      </w:r>
    </w:p>
    <w:p w14:paraId="3238E243" w14:textId="77777777" w:rsidR="00B356BA" w:rsidRDefault="00B356BA">
      <w:pPr>
        <w:widowControl/>
        <w:spacing w:before="0" w:after="0" w:line="276" w:lineRule="auto"/>
        <w:rPr>
          <w:b/>
          <w:sz w:val="48"/>
          <w:szCs w:val="48"/>
        </w:rPr>
      </w:pPr>
    </w:p>
    <w:p w14:paraId="4B4CF231" w14:textId="77777777" w:rsidR="00B356BA" w:rsidRDefault="00000000">
      <w:pPr>
        <w:widowControl/>
        <w:spacing w:before="0" w:after="0" w:line="276" w:lineRule="auto"/>
        <w:jc w:val="center"/>
        <w:rPr>
          <w:sz w:val="40"/>
          <w:szCs w:val="40"/>
        </w:rPr>
      </w:pPr>
      <w:r>
        <w:rPr>
          <w:b/>
          <w:sz w:val="40"/>
          <w:szCs w:val="40"/>
        </w:rPr>
        <w:t>KHÓA LUẬN TỐT NGHIỆP</w:t>
      </w:r>
    </w:p>
    <w:p w14:paraId="61F41113" w14:textId="77777777" w:rsidR="00B356BA" w:rsidRDefault="00000000">
      <w:pPr>
        <w:widowControl/>
        <w:spacing w:before="0" w:after="0" w:line="276" w:lineRule="auto"/>
        <w:ind w:left="180"/>
        <w:jc w:val="center"/>
        <w:rPr>
          <w:b/>
          <w:sz w:val="40"/>
          <w:szCs w:val="40"/>
        </w:rPr>
      </w:pPr>
      <w:r>
        <w:rPr>
          <w:b/>
          <w:sz w:val="40"/>
          <w:szCs w:val="40"/>
        </w:rPr>
        <w:t>Ngành Khoa học dữ liệu và Trí tuệ nhân tạo</w:t>
      </w:r>
    </w:p>
    <w:p w14:paraId="6B3FE67C" w14:textId="77777777" w:rsidR="00B356BA" w:rsidRDefault="00B356BA">
      <w:pPr>
        <w:widowControl/>
        <w:spacing w:before="0" w:after="0" w:line="276" w:lineRule="auto"/>
        <w:ind w:left="180"/>
        <w:jc w:val="center"/>
        <w:rPr>
          <w:b/>
          <w:sz w:val="40"/>
          <w:szCs w:val="40"/>
        </w:rPr>
      </w:pPr>
    </w:p>
    <w:p w14:paraId="0D7A020F" w14:textId="77777777" w:rsidR="00B356BA" w:rsidRDefault="00B356BA">
      <w:pPr>
        <w:widowControl/>
        <w:spacing w:before="0" w:after="0" w:line="276" w:lineRule="auto"/>
        <w:ind w:left="180"/>
        <w:jc w:val="center"/>
        <w:rPr>
          <w:b/>
          <w:sz w:val="40"/>
          <w:szCs w:val="40"/>
        </w:rPr>
      </w:pPr>
    </w:p>
    <w:p w14:paraId="1CADB937" w14:textId="77777777" w:rsidR="00B356BA" w:rsidRDefault="00B356BA">
      <w:pPr>
        <w:widowControl/>
        <w:spacing w:before="0" w:after="0" w:line="276" w:lineRule="auto"/>
        <w:ind w:left="180"/>
        <w:jc w:val="center"/>
        <w:rPr>
          <w:b/>
          <w:sz w:val="40"/>
          <w:szCs w:val="40"/>
        </w:rPr>
      </w:pPr>
    </w:p>
    <w:p w14:paraId="4FA73C8F" w14:textId="77777777" w:rsidR="00B356BA" w:rsidRDefault="00000000">
      <w:pPr>
        <w:widowControl/>
        <w:spacing w:before="0" w:after="0" w:line="276" w:lineRule="auto"/>
        <w:ind w:left="180"/>
        <w:jc w:val="center"/>
        <w:rPr>
          <w:sz w:val="28"/>
          <w:szCs w:val="28"/>
        </w:rPr>
      </w:pPr>
      <w:r>
        <w:rPr>
          <w:sz w:val="28"/>
          <w:szCs w:val="28"/>
        </w:rPr>
        <w:t>Người hướng dẫn:</w:t>
      </w:r>
    </w:p>
    <w:p w14:paraId="5DCB2206" w14:textId="77777777" w:rsidR="00B356BA" w:rsidRDefault="00000000">
      <w:pPr>
        <w:widowControl/>
        <w:spacing w:before="0" w:after="0" w:line="276" w:lineRule="auto"/>
        <w:ind w:left="180"/>
        <w:jc w:val="center"/>
        <w:rPr>
          <w:b/>
          <w:sz w:val="28"/>
          <w:szCs w:val="28"/>
        </w:rPr>
      </w:pPr>
      <w:r>
        <w:rPr>
          <w:b/>
          <w:sz w:val="28"/>
          <w:szCs w:val="28"/>
        </w:rPr>
        <w:t>TS. Lê Thị Quỳnh Liên</w:t>
      </w:r>
    </w:p>
    <w:p w14:paraId="54E5257B" w14:textId="77777777" w:rsidR="00B356BA" w:rsidRDefault="00B356BA">
      <w:pPr>
        <w:widowControl/>
        <w:spacing w:before="0" w:after="0" w:line="276" w:lineRule="auto"/>
        <w:ind w:left="180"/>
        <w:jc w:val="center"/>
        <w:rPr>
          <w:sz w:val="48"/>
          <w:szCs w:val="48"/>
        </w:rPr>
      </w:pPr>
    </w:p>
    <w:p w14:paraId="75DBCFB3" w14:textId="77777777" w:rsidR="00B356BA" w:rsidRDefault="00B356BA">
      <w:pPr>
        <w:widowControl/>
        <w:tabs>
          <w:tab w:val="left" w:pos="9354"/>
        </w:tabs>
        <w:spacing w:before="0" w:after="0"/>
        <w:ind w:firstLine="284"/>
        <w:jc w:val="both"/>
        <w:rPr>
          <w:sz w:val="40"/>
          <w:szCs w:val="40"/>
        </w:rPr>
      </w:pPr>
    </w:p>
    <w:p w14:paraId="0CBBF513" w14:textId="77777777" w:rsidR="00B356BA" w:rsidRDefault="00B356BA">
      <w:pPr>
        <w:widowControl/>
        <w:spacing w:before="0" w:after="0" w:line="360" w:lineRule="auto"/>
        <w:rPr>
          <w:sz w:val="24"/>
          <w:szCs w:val="24"/>
        </w:rPr>
      </w:pPr>
    </w:p>
    <w:p w14:paraId="21B594E0" w14:textId="77777777" w:rsidR="00B356BA" w:rsidRDefault="00000000">
      <w:pPr>
        <w:pStyle w:val="Heading1"/>
        <w:spacing w:before="240" w:after="240"/>
        <w:ind w:right="0"/>
        <w:rPr>
          <w:sz w:val="28"/>
          <w:szCs w:val="28"/>
        </w:rPr>
      </w:pPr>
      <w:bookmarkStart w:id="8" w:name="_Toc184828767"/>
      <w:r>
        <w:rPr>
          <w:sz w:val="28"/>
          <w:szCs w:val="28"/>
        </w:rPr>
        <w:t>THÀNH PHỐ HUẾ, NĂM 2024</w:t>
      </w:r>
      <w:bookmarkEnd w:id="8"/>
    </w:p>
    <w:p w14:paraId="4E1D06FA" w14:textId="77777777" w:rsidR="00B356BA" w:rsidRDefault="00B356BA">
      <w:pPr>
        <w:pStyle w:val="Heading1"/>
        <w:spacing w:before="120"/>
      </w:pPr>
      <w:bookmarkStart w:id="9" w:name="_heading=h.jemdry5438uh" w:colFirst="0" w:colLast="0"/>
      <w:bookmarkEnd w:id="9"/>
    </w:p>
    <w:p w14:paraId="4AA1881A" w14:textId="77777777" w:rsidR="00B356BA" w:rsidRDefault="00B356BA"/>
    <w:p w14:paraId="31EF1AC6" w14:textId="77777777" w:rsidR="00B356BA" w:rsidRDefault="00B356BA">
      <w:pPr>
        <w:rPr>
          <w:sz w:val="28"/>
          <w:szCs w:val="28"/>
        </w:rPr>
      </w:pPr>
    </w:p>
    <w:p w14:paraId="3CE2E2CA" w14:textId="77777777" w:rsidR="00B356BA" w:rsidRDefault="00B356BA">
      <w:pPr>
        <w:pStyle w:val="Heading1"/>
        <w:jc w:val="left"/>
        <w:rPr>
          <w:sz w:val="26"/>
          <w:szCs w:val="26"/>
        </w:rPr>
      </w:pPr>
    </w:p>
    <w:p w14:paraId="67233673" w14:textId="77777777" w:rsidR="00B356BA" w:rsidRDefault="00B356BA"/>
    <w:p w14:paraId="4CECB62A" w14:textId="77777777" w:rsidR="00B356BA" w:rsidRDefault="00B356BA"/>
    <w:p w14:paraId="301541AD" w14:textId="77777777" w:rsidR="00B356BA" w:rsidRDefault="00B356BA">
      <w:pPr>
        <w:pStyle w:val="Heading1"/>
        <w:rPr>
          <w:sz w:val="26"/>
          <w:szCs w:val="26"/>
        </w:rPr>
      </w:pPr>
    </w:p>
    <w:p w14:paraId="3A854A36" w14:textId="77777777" w:rsidR="00B356BA" w:rsidRDefault="00B356BA">
      <w:pPr>
        <w:pStyle w:val="Heading1"/>
        <w:rPr>
          <w:sz w:val="26"/>
          <w:szCs w:val="26"/>
        </w:rPr>
      </w:pPr>
    </w:p>
    <w:p w14:paraId="267CD495" w14:textId="77777777" w:rsidR="00B356BA" w:rsidRDefault="00B356BA">
      <w:pPr>
        <w:pStyle w:val="Heading1"/>
        <w:rPr>
          <w:sz w:val="26"/>
          <w:szCs w:val="26"/>
        </w:rPr>
      </w:pPr>
    </w:p>
    <w:p w14:paraId="1DF41F3D" w14:textId="77777777" w:rsidR="00B356BA" w:rsidRDefault="00B356BA">
      <w:pPr>
        <w:widowControl/>
        <w:spacing w:before="10" w:after="0" w:line="360" w:lineRule="auto"/>
        <w:ind w:left="20"/>
        <w:jc w:val="center"/>
        <w:rPr>
          <w:b/>
          <w:sz w:val="28"/>
          <w:szCs w:val="28"/>
        </w:rPr>
        <w:sectPr w:rsidR="00B356BA">
          <w:pgSz w:w="12240" w:h="15840"/>
          <w:pgMar w:top="850" w:right="1260" w:bottom="280" w:left="1280" w:header="720" w:footer="720" w:gutter="0"/>
          <w:pgNumType w:start="1"/>
          <w:cols w:space="720"/>
        </w:sectPr>
      </w:pPr>
    </w:p>
    <w:p w14:paraId="395F2919" w14:textId="77777777" w:rsidR="00B356BA" w:rsidRDefault="00000000">
      <w:pPr>
        <w:widowControl/>
        <w:spacing w:before="103" w:after="0" w:line="362" w:lineRule="auto"/>
        <w:ind w:right="10"/>
        <w:jc w:val="center"/>
        <w:rPr>
          <w:b/>
          <w:sz w:val="32"/>
          <w:szCs w:val="32"/>
        </w:rPr>
      </w:pPr>
      <w:r>
        <w:rPr>
          <w:b/>
          <w:sz w:val="32"/>
          <w:szCs w:val="32"/>
        </w:rPr>
        <w:lastRenderedPageBreak/>
        <w:t>LỜI CAM ĐOAN</w:t>
      </w:r>
    </w:p>
    <w:p w14:paraId="7D383725" w14:textId="77777777" w:rsidR="0083310F" w:rsidRDefault="0083310F">
      <w:pPr>
        <w:spacing w:before="181" w:after="0" w:line="364" w:lineRule="auto"/>
        <w:ind w:left="147" w:right="280" w:firstLine="676"/>
        <w:jc w:val="both"/>
        <w:rPr>
          <w:ins w:id="10" w:author="Lien Le" w:date="2024-12-11T15:26:00Z" w16du:dateUtc="2024-12-11T08:26:00Z"/>
          <w:lang w:val="en-US"/>
        </w:rPr>
      </w:pPr>
    </w:p>
    <w:p w14:paraId="12B877EE" w14:textId="06D38F97" w:rsidR="00B356BA" w:rsidRDefault="00000000">
      <w:pPr>
        <w:spacing w:before="181" w:after="0" w:line="364" w:lineRule="auto"/>
        <w:ind w:left="147" w:right="280" w:firstLine="676"/>
        <w:jc w:val="both"/>
      </w:pPr>
      <w:del w:id="11" w:author="Lien Le" w:date="2024-12-11T15:26:00Z" w16du:dateUtc="2024-12-11T08:26:00Z">
        <w:r w:rsidDel="0083310F">
          <w:delText xml:space="preserve">Em </w:delText>
        </w:r>
      </w:del>
      <w:ins w:id="12" w:author="Lien Le" w:date="2024-12-11T15:26:00Z" w16du:dateUtc="2024-12-11T08:26:00Z">
        <w:r w:rsidR="0083310F">
          <w:rPr>
            <w:lang w:val="en-US"/>
          </w:rPr>
          <w:t>Tôi</w:t>
        </w:r>
        <w:r w:rsidR="0083310F">
          <w:t xml:space="preserve"> </w:t>
        </w:r>
      </w:ins>
      <w:r>
        <w:t xml:space="preserve">xin cam đoan đây là công trình nghiên cứu của riêng </w:t>
      </w:r>
      <w:del w:id="13" w:author="Lien Le" w:date="2024-12-11T15:26:00Z" w16du:dateUtc="2024-12-11T08:26:00Z">
        <w:r w:rsidDel="0083310F">
          <w:delText xml:space="preserve">chúng </w:delText>
        </w:r>
      </w:del>
      <w:r>
        <w:t>tôi và được sự hướng dẫn khoa học của TS. Lê Thị Quỳnh Liên.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9DDA2C1" w14:textId="23D2BA7F" w:rsidR="00B356BA" w:rsidRDefault="00000000">
      <w:pPr>
        <w:spacing w:before="181" w:after="0" w:line="364" w:lineRule="auto"/>
        <w:ind w:left="147" w:right="280" w:firstLine="676"/>
        <w:jc w:val="both"/>
        <w:rPr>
          <w:b/>
        </w:rPr>
      </w:pPr>
      <w:r>
        <w:t xml:space="preserve">Ngoài ra, trong </w:t>
      </w:r>
      <w:del w:id="14" w:author="Lien Le" w:date="2024-12-11T15:27:00Z" w16du:dateUtc="2024-12-11T08:27:00Z">
        <w:r w:rsidDel="0083310F">
          <w:delText>Chuyên đề</w:delText>
        </w:r>
      </w:del>
      <w:ins w:id="15" w:author="Lien Le" w:date="2024-12-11T15:27:00Z" w16du:dateUtc="2024-12-11T08:27:00Z">
        <w:r w:rsidR="0083310F">
          <w:rPr>
            <w:lang w:val="en-US"/>
          </w:rPr>
          <w:t>khóa luận</w:t>
        </w:r>
      </w:ins>
      <w:r>
        <w:t xml:space="preserve"> còn sử dụng một số nhận xét, đánh giá cũng như số liệu của các tác giả khác, cơ quan tổ chức khác đều có trích dẫn và chú thích nguồn gốc. </w:t>
      </w:r>
    </w:p>
    <w:p w14:paraId="56B98FEB" w14:textId="4D139FCE" w:rsidR="00B356BA" w:rsidRDefault="00000000">
      <w:pPr>
        <w:spacing w:before="181" w:after="0" w:line="364" w:lineRule="auto"/>
        <w:ind w:left="147" w:right="280" w:firstLine="676"/>
        <w:jc w:val="both"/>
      </w:pPr>
      <w:r w:rsidRPr="0083310F">
        <w:rPr>
          <w:bCs/>
          <w:rPrChange w:id="16" w:author="Lien Le" w:date="2024-12-11T15:27:00Z" w16du:dateUtc="2024-12-11T08:27:00Z">
            <w:rPr>
              <w:b/>
            </w:rPr>
          </w:rPrChange>
        </w:rPr>
        <w:t>Nếu phát hiện có bất kỳ sự gian lận nào</w:t>
      </w:r>
      <w:ins w:id="17" w:author="Lien Le" w:date="2024-12-11T15:27:00Z" w16du:dateUtc="2024-12-11T08:27:00Z">
        <w:r w:rsidR="0083310F" w:rsidRPr="0083310F">
          <w:rPr>
            <w:bCs/>
            <w:lang w:val="en-US"/>
            <w:rPrChange w:id="18" w:author="Lien Le" w:date="2024-12-11T15:27:00Z" w16du:dateUtc="2024-12-11T08:27:00Z">
              <w:rPr>
                <w:b/>
                <w:lang w:val="en-US"/>
              </w:rPr>
            </w:rPrChange>
          </w:rPr>
          <w:t>,</w:t>
        </w:r>
      </w:ins>
      <w:r w:rsidRPr="0083310F">
        <w:rPr>
          <w:bCs/>
          <w:rPrChange w:id="19" w:author="Lien Le" w:date="2024-12-11T15:27:00Z" w16du:dateUtc="2024-12-11T08:27:00Z">
            <w:rPr>
              <w:b/>
            </w:rPr>
          </w:rPrChange>
        </w:rPr>
        <w:t xml:space="preserve"> </w:t>
      </w:r>
      <w:ins w:id="20" w:author="Lien Le" w:date="2024-12-11T15:27:00Z" w16du:dateUtc="2024-12-11T08:27:00Z">
        <w:r w:rsidR="0083310F" w:rsidRPr="0083310F">
          <w:rPr>
            <w:bCs/>
            <w:lang w:val="en-US"/>
            <w:rPrChange w:id="21" w:author="Lien Le" w:date="2024-12-11T15:27:00Z" w16du:dateUtc="2024-12-11T08:27:00Z">
              <w:rPr>
                <w:b/>
                <w:lang w:val="en-US"/>
              </w:rPr>
            </w:rPrChange>
          </w:rPr>
          <w:t>tôi</w:t>
        </w:r>
      </w:ins>
      <w:del w:id="22" w:author="Lien Le" w:date="2024-12-11T15:27:00Z" w16du:dateUtc="2024-12-11T08:27:00Z">
        <w:r w:rsidRPr="0083310F" w:rsidDel="0083310F">
          <w:rPr>
            <w:bCs/>
            <w:rPrChange w:id="23" w:author="Lien Le" w:date="2024-12-11T15:27:00Z" w16du:dateUtc="2024-12-11T08:27:00Z">
              <w:rPr>
                <w:b/>
              </w:rPr>
            </w:rPrChange>
          </w:rPr>
          <w:delText>chúng em</w:delText>
        </w:r>
      </w:del>
      <w:r w:rsidRPr="0083310F">
        <w:rPr>
          <w:bCs/>
          <w:rPrChange w:id="24" w:author="Lien Le" w:date="2024-12-11T15:27:00Z" w16du:dateUtc="2024-12-11T08:27:00Z">
            <w:rPr>
              <w:b/>
            </w:rPr>
          </w:rPrChange>
        </w:rPr>
        <w:t xml:space="preserve"> xin hoàn toàn chịu trách nhiệm về nội dung </w:t>
      </w:r>
      <w:del w:id="25" w:author="Lien Le" w:date="2024-12-11T15:27:00Z" w16du:dateUtc="2024-12-11T08:27:00Z">
        <w:r w:rsidRPr="0083310F" w:rsidDel="0083310F">
          <w:rPr>
            <w:bCs/>
            <w:rPrChange w:id="26" w:author="Lien Le" w:date="2024-12-11T15:27:00Z" w16du:dateUtc="2024-12-11T08:27:00Z">
              <w:rPr>
                <w:b/>
              </w:rPr>
            </w:rPrChange>
          </w:rPr>
          <w:delText>Chuyên đề</w:delText>
        </w:r>
      </w:del>
      <w:ins w:id="27" w:author="Lien Le" w:date="2024-12-11T15:27:00Z" w16du:dateUtc="2024-12-11T08:27:00Z">
        <w:r w:rsidR="0083310F" w:rsidRPr="0083310F">
          <w:rPr>
            <w:bCs/>
            <w:lang w:val="en-US"/>
            <w:rPrChange w:id="28" w:author="Lien Le" w:date="2024-12-11T15:27:00Z" w16du:dateUtc="2024-12-11T08:27:00Z">
              <w:rPr>
                <w:b/>
                <w:lang w:val="en-US"/>
              </w:rPr>
            </w:rPrChange>
          </w:rPr>
          <w:t>khóa luận</w:t>
        </w:r>
      </w:ins>
      <w:r w:rsidRPr="0083310F">
        <w:rPr>
          <w:bCs/>
          <w:rPrChange w:id="29" w:author="Lien Le" w:date="2024-12-11T15:27:00Z" w16du:dateUtc="2024-12-11T08:27:00Z">
            <w:rPr>
              <w:b/>
            </w:rPr>
          </w:rPrChange>
        </w:rPr>
        <w:t xml:space="preserve"> của mình</w:t>
      </w:r>
      <w:r w:rsidRPr="0083310F">
        <w:rPr>
          <w:bCs/>
        </w:rPr>
        <w:t>.</w:t>
      </w:r>
      <w:r>
        <w:t xml:space="preserve"> Khoa Kỹ thuật và Công nghệ - Đại học Huế không liên quan đến những vi phạm tác quyền, bản quyền do </w:t>
      </w:r>
      <w:del w:id="30" w:author="Lien Le" w:date="2024-12-11T15:27:00Z" w16du:dateUtc="2024-12-11T08:27:00Z">
        <w:r w:rsidDel="0083310F">
          <w:delText>chúng em</w:delText>
        </w:r>
      </w:del>
      <w:ins w:id="31" w:author="Lien Le" w:date="2024-12-11T15:27:00Z" w16du:dateUtc="2024-12-11T08:27:00Z">
        <w:r w:rsidR="0083310F">
          <w:rPr>
            <w:lang w:val="en-US"/>
          </w:rPr>
          <w:t>tôi</w:t>
        </w:r>
      </w:ins>
      <w:r>
        <w:t xml:space="preserve"> gây ra trong quá trình thực hiện (nếu có).</w:t>
      </w:r>
    </w:p>
    <w:p w14:paraId="27D300FD" w14:textId="77C6BE2E" w:rsidR="00B356BA" w:rsidRDefault="0083310F" w:rsidP="0083310F">
      <w:pPr>
        <w:widowControl/>
        <w:spacing w:before="240" w:after="0" w:line="240" w:lineRule="auto"/>
        <w:ind w:left="3828" w:firstLine="491"/>
        <w:rPr>
          <w:i/>
        </w:rPr>
        <w:pPrChange w:id="32" w:author="Lien Le" w:date="2024-12-11T15:28:00Z" w16du:dateUtc="2024-12-11T08:28:00Z">
          <w:pPr>
            <w:widowControl/>
            <w:spacing w:before="240" w:after="0" w:line="360" w:lineRule="auto"/>
            <w:ind w:left="3828" w:firstLine="491"/>
          </w:pPr>
        </w:pPrChange>
      </w:pPr>
      <w:ins w:id="33" w:author="Lien Le" w:date="2024-12-11T15:27:00Z" w16du:dateUtc="2024-12-11T08:27:00Z">
        <w:r>
          <w:rPr>
            <w:i/>
            <w:lang w:val="en-US"/>
          </w:rPr>
          <w:t xml:space="preserve">             </w:t>
        </w:r>
      </w:ins>
      <w:r w:rsidR="00000000">
        <w:rPr>
          <w:i/>
        </w:rPr>
        <w:t>Huế, ngày 11 tháng 12 năm 2024</w:t>
      </w:r>
    </w:p>
    <w:p w14:paraId="64D9C2D9" w14:textId="77777777" w:rsidR="00B356BA" w:rsidRDefault="00000000" w:rsidP="0083310F">
      <w:pPr>
        <w:widowControl/>
        <w:spacing w:before="240" w:after="0" w:line="240" w:lineRule="auto"/>
        <w:ind w:firstLine="720"/>
        <w:rPr>
          <w:b/>
        </w:rPr>
        <w:pPrChange w:id="34" w:author="Lien Le" w:date="2024-12-11T15:28:00Z" w16du:dateUtc="2024-12-11T08:28:00Z">
          <w:pPr>
            <w:widowControl/>
            <w:spacing w:before="240" w:after="0" w:line="360" w:lineRule="auto"/>
            <w:ind w:firstLine="720"/>
          </w:pPr>
        </w:pPrChange>
      </w:pPr>
      <w:r>
        <w:rPr>
          <w:b/>
        </w:rPr>
        <w:t>NGƯỜI HƯỚNG DẪN</w:t>
      </w:r>
      <w:r>
        <w:rPr>
          <w:b/>
        </w:rPr>
        <w:tab/>
      </w:r>
      <w:r>
        <w:rPr>
          <w:b/>
        </w:rPr>
        <w:tab/>
      </w:r>
      <w:r>
        <w:rPr>
          <w:b/>
        </w:rPr>
        <w:tab/>
      </w:r>
      <w:r>
        <w:rPr>
          <w:b/>
        </w:rPr>
        <w:tab/>
      </w:r>
      <w:r>
        <w:rPr>
          <w:b/>
        </w:rPr>
        <w:tab/>
        <w:t>TÁC GIẢ</w:t>
      </w:r>
    </w:p>
    <w:p w14:paraId="1114EFFA" w14:textId="090D2543" w:rsidR="00B356BA" w:rsidRDefault="0083310F" w:rsidP="0083310F">
      <w:pPr>
        <w:widowControl/>
        <w:spacing w:before="240" w:after="0" w:line="240" w:lineRule="auto"/>
        <w:ind w:firstLine="630"/>
        <w:rPr>
          <w:b/>
        </w:rPr>
        <w:pPrChange w:id="35" w:author="Lien Le" w:date="2024-12-11T15:28:00Z" w16du:dateUtc="2024-12-11T08:28:00Z">
          <w:pPr>
            <w:widowControl/>
            <w:spacing w:before="240" w:after="0" w:line="360" w:lineRule="auto"/>
          </w:pPr>
        </w:pPrChange>
      </w:pPr>
      <w:ins w:id="36" w:author="Lien Le" w:date="2024-12-11T15:27:00Z" w16du:dateUtc="2024-12-11T08:27:00Z">
        <w:r>
          <w:rPr>
            <w:b/>
            <w:noProof/>
          </w:rPr>
          <w:drawing>
            <wp:inline distT="0" distB="0" distL="0" distR="0" wp14:anchorId="585B3A5A" wp14:editId="447BB329">
              <wp:extent cx="2178747" cy="1143000"/>
              <wp:effectExtent l="0" t="0" r="0" b="0"/>
              <wp:docPr id="1125180368" name="Picture 17"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80368" name="Picture 17" descr="A signature on a whit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7265" cy="1147469"/>
                      </a:xfrm>
                      <a:prstGeom prst="rect">
                        <a:avLst/>
                      </a:prstGeom>
                    </pic:spPr>
                  </pic:pic>
                </a:graphicData>
              </a:graphic>
            </wp:inline>
          </w:drawing>
        </w:r>
      </w:ins>
    </w:p>
    <w:p w14:paraId="6B4707EF" w14:textId="5800BF9B" w:rsidR="00B356BA" w:rsidDel="0083310F" w:rsidRDefault="00B356BA" w:rsidP="0083310F">
      <w:pPr>
        <w:widowControl/>
        <w:spacing w:before="240" w:after="0" w:line="240" w:lineRule="auto"/>
        <w:ind w:firstLine="810"/>
        <w:rPr>
          <w:del w:id="37" w:author="Lien Le" w:date="2024-12-11T15:28:00Z" w16du:dateUtc="2024-12-11T08:28:00Z"/>
          <w:b/>
        </w:rPr>
        <w:pPrChange w:id="38" w:author="Lien Le" w:date="2024-12-11T15:28:00Z" w16du:dateUtc="2024-12-11T08:28:00Z">
          <w:pPr>
            <w:widowControl/>
            <w:spacing w:before="240" w:after="0" w:line="360" w:lineRule="auto"/>
          </w:pPr>
        </w:pPrChange>
      </w:pPr>
    </w:p>
    <w:p w14:paraId="1F084BEB" w14:textId="2C6C8F78" w:rsidR="00B356BA" w:rsidRPr="0083310F" w:rsidRDefault="0083310F" w:rsidP="0083310F">
      <w:pPr>
        <w:widowControl/>
        <w:spacing w:before="240" w:after="0" w:line="240" w:lineRule="auto"/>
        <w:ind w:firstLine="810"/>
        <w:rPr>
          <w:b/>
          <w:lang w:val="en-US"/>
          <w:rPrChange w:id="39" w:author="Lien Le" w:date="2024-12-11T15:28:00Z" w16du:dateUtc="2024-12-11T08:28:00Z">
            <w:rPr>
              <w:b/>
            </w:rPr>
          </w:rPrChange>
        </w:rPr>
        <w:pPrChange w:id="40" w:author="Lien Le" w:date="2024-12-11T15:28:00Z" w16du:dateUtc="2024-12-11T08:28:00Z">
          <w:pPr>
            <w:widowControl/>
            <w:spacing w:before="240" w:after="0" w:line="360" w:lineRule="auto"/>
          </w:pPr>
        </w:pPrChange>
      </w:pPr>
      <w:ins w:id="41" w:author="Lien Le" w:date="2024-12-11T15:28:00Z" w16du:dateUtc="2024-12-11T08:28:00Z">
        <w:r>
          <w:rPr>
            <w:b/>
            <w:lang w:val="en-US"/>
          </w:rPr>
          <w:t>Lê Thị Quỳnh Liên</w:t>
        </w:r>
      </w:ins>
    </w:p>
    <w:p w14:paraId="27C81986" w14:textId="77777777" w:rsidR="0083310F" w:rsidRDefault="0083310F">
      <w:pPr>
        <w:rPr>
          <w:ins w:id="42" w:author="Lien Le" w:date="2024-12-11T15:28:00Z" w16du:dateUtc="2024-12-11T08:28:00Z"/>
        </w:rPr>
      </w:pPr>
      <w:ins w:id="43" w:author="Lien Le" w:date="2024-12-11T15:28:00Z" w16du:dateUtc="2024-12-11T08:28:00Z">
        <w:r>
          <w:br w:type="page"/>
        </w:r>
      </w:ins>
    </w:p>
    <w:p w14:paraId="1C554606" w14:textId="244C8CF3" w:rsidR="00B356BA" w:rsidDel="0083310F" w:rsidRDefault="00000000" w:rsidP="0083310F">
      <w:pPr>
        <w:widowControl/>
        <w:spacing w:before="240" w:after="0" w:line="240" w:lineRule="auto"/>
        <w:jc w:val="center"/>
        <w:rPr>
          <w:del w:id="44" w:author="Lien Le" w:date="2024-12-11T15:28:00Z" w16du:dateUtc="2024-12-11T08:28:00Z"/>
        </w:rPr>
        <w:pPrChange w:id="45" w:author="Lien Le" w:date="2024-12-11T15:28:00Z" w16du:dateUtc="2024-12-11T08:28:00Z">
          <w:pPr>
            <w:widowControl/>
            <w:spacing w:before="240" w:after="0" w:line="360" w:lineRule="auto"/>
            <w:ind w:firstLine="720"/>
          </w:pPr>
        </w:pPrChange>
      </w:pPr>
      <w:del w:id="46" w:author="Lien Le" w:date="2024-12-11T15:28:00Z" w16du:dateUtc="2024-12-11T08:28:00Z">
        <w:r w:rsidDel="0083310F">
          <w:lastRenderedPageBreak/>
          <w:delText>(ký và ghi rõ họ tên)</w:delText>
        </w:r>
        <w:r w:rsidDel="0083310F">
          <w:tab/>
        </w:r>
        <w:r w:rsidDel="0083310F">
          <w:tab/>
        </w:r>
        <w:r w:rsidDel="0083310F">
          <w:tab/>
        </w:r>
        <w:r w:rsidDel="0083310F">
          <w:tab/>
        </w:r>
        <w:r w:rsidDel="0083310F">
          <w:tab/>
          <w:delText>(ký và ghi rõ họ tên)</w:delText>
        </w:r>
      </w:del>
    </w:p>
    <w:p w14:paraId="0E6C0AE1" w14:textId="4099E885" w:rsidR="00B356BA" w:rsidDel="0083310F" w:rsidRDefault="00B356BA" w:rsidP="0083310F">
      <w:pPr>
        <w:widowControl/>
        <w:spacing w:before="240" w:after="0" w:line="360" w:lineRule="auto"/>
        <w:jc w:val="center"/>
        <w:rPr>
          <w:del w:id="47" w:author="Lien Le" w:date="2024-12-11T15:28:00Z" w16du:dateUtc="2024-12-11T08:28:00Z"/>
        </w:rPr>
        <w:pPrChange w:id="48" w:author="Lien Le" w:date="2024-12-11T15:28:00Z" w16du:dateUtc="2024-12-11T08:28:00Z">
          <w:pPr>
            <w:widowControl/>
            <w:spacing w:before="240" w:after="0" w:line="360" w:lineRule="auto"/>
            <w:ind w:firstLine="720"/>
          </w:pPr>
        </w:pPrChange>
      </w:pPr>
    </w:p>
    <w:p w14:paraId="61EA2424" w14:textId="77777777" w:rsidR="00B356BA" w:rsidRDefault="00000000" w:rsidP="0083310F">
      <w:pPr>
        <w:widowControl/>
        <w:spacing w:before="240" w:after="0" w:line="360" w:lineRule="auto"/>
        <w:jc w:val="center"/>
        <w:rPr>
          <w:b/>
          <w:sz w:val="32"/>
          <w:szCs w:val="32"/>
        </w:rPr>
        <w:pPrChange w:id="49" w:author="Lien Le" w:date="2024-12-11T15:28:00Z" w16du:dateUtc="2024-12-11T08:28:00Z">
          <w:pPr>
            <w:widowControl/>
            <w:spacing w:before="240" w:after="0" w:line="360" w:lineRule="auto"/>
            <w:ind w:left="2160" w:firstLine="720"/>
          </w:pPr>
        </w:pPrChange>
      </w:pPr>
      <w:r>
        <w:rPr>
          <w:b/>
          <w:sz w:val="32"/>
          <w:szCs w:val="32"/>
        </w:rPr>
        <w:t>LỜI CẢM ƠN</w:t>
      </w:r>
    </w:p>
    <w:p w14:paraId="01AEF384" w14:textId="77777777" w:rsidR="0083310F" w:rsidRDefault="0083310F" w:rsidP="0083310F">
      <w:pPr>
        <w:widowControl/>
        <w:spacing w:before="240" w:after="240" w:line="480" w:lineRule="auto"/>
        <w:ind w:firstLine="720"/>
        <w:jc w:val="both"/>
        <w:rPr>
          <w:ins w:id="50" w:author="Lien Le" w:date="2024-12-11T15:29:00Z" w16du:dateUtc="2024-12-11T08:29:00Z"/>
          <w:lang w:val="en-US"/>
        </w:rPr>
      </w:pPr>
    </w:p>
    <w:p w14:paraId="6E796113" w14:textId="40349894" w:rsidR="00B356BA" w:rsidRDefault="00000000" w:rsidP="0083310F">
      <w:pPr>
        <w:widowControl/>
        <w:spacing w:before="240" w:after="240" w:line="480" w:lineRule="auto"/>
        <w:ind w:firstLine="720"/>
        <w:jc w:val="both"/>
        <w:pPrChange w:id="51" w:author="Lien Le" w:date="2024-12-11T15:29:00Z" w16du:dateUtc="2024-12-11T08:29:00Z">
          <w:pPr>
            <w:widowControl/>
            <w:spacing w:before="240" w:after="240" w:line="360" w:lineRule="auto"/>
            <w:ind w:firstLine="720"/>
          </w:pPr>
        </w:pPrChange>
      </w:pPr>
      <w:r>
        <w:t xml:space="preserve">Em xin chân thành cảm ơn cô TS. Lê Thị Quỳnh Liên đã tận tình giúp đỡ em hoàn thành </w:t>
      </w:r>
      <w:del w:id="52" w:author="Lien Le" w:date="2024-12-11T15:29:00Z" w16du:dateUtc="2024-12-11T08:29:00Z">
        <w:r w:rsidDel="0083310F">
          <w:delText xml:space="preserve">Khóa </w:delText>
        </w:r>
      </w:del>
      <w:ins w:id="53" w:author="Lien Le" w:date="2024-12-11T15:29:00Z" w16du:dateUtc="2024-12-11T08:29:00Z">
        <w:r w:rsidR="0083310F">
          <w:rPr>
            <w:lang w:val="en-US"/>
          </w:rPr>
          <w:t>k</w:t>
        </w:r>
        <w:r w:rsidR="0083310F">
          <w:t xml:space="preserve">hóa </w:t>
        </w:r>
      </w:ins>
      <w:r>
        <w:t xml:space="preserve">luận tốt nghiệp này. Để hoàn thành </w:t>
      </w:r>
      <w:del w:id="54" w:author="Lien Le" w:date="2024-12-11T15:29:00Z" w16du:dateUtc="2024-12-11T08:29:00Z">
        <w:r w:rsidDel="0083310F">
          <w:delText>chuyên đề</w:delText>
        </w:r>
      </w:del>
      <w:ins w:id="55" w:author="Lien Le" w:date="2024-12-11T15:29:00Z" w16du:dateUtc="2024-12-11T08:29:00Z">
        <w:r w:rsidR="0083310F">
          <w:rPr>
            <w:lang w:val="en-US"/>
          </w:rPr>
          <w:t>khóa luận</w:t>
        </w:r>
      </w:ins>
      <w:r>
        <w:t xml:space="preserve"> này, em đã nỗ lực thực hiện và đồng thời cũng nhận được nhiều sự giúp đỡ từ cô và Khoa Kỹ thuật và Công nghệ</w:t>
      </w:r>
      <w:del w:id="56" w:author="Lien Le" w:date="2024-12-11T15:29:00Z" w16du:dateUtc="2024-12-11T08:29:00Z">
        <w:r w:rsidDel="0083310F">
          <w:delText xml:space="preserve"> </w:delText>
        </w:r>
      </w:del>
      <w:r>
        <w:t>. Em cũng xin gửi lời cảm ơn đến Khoa Kỹ thuật và Công nghệ - Đại học Huế đã tạo điều kiện tốt nhất để em có thể học tập, trao đổi và nâng cao kiến thức của mình. Mặc dù em đã rất cố gắng hoàn thành trong phạm vi và khả năng cho phép nhưng chắc chắn sẽ không tránh khỏi những thiếu sót. Em kính mong nhận được sự cảm thông và tận tình chỉ bảo của cô.</w:t>
      </w:r>
    </w:p>
    <w:p w14:paraId="418E1A9A" w14:textId="77777777" w:rsidR="00B356BA" w:rsidRDefault="00000000" w:rsidP="0083310F">
      <w:pPr>
        <w:widowControl/>
        <w:spacing w:before="240" w:after="240" w:line="480" w:lineRule="auto"/>
        <w:ind w:firstLine="720"/>
        <w:jc w:val="both"/>
        <w:pPrChange w:id="57" w:author="Lien Le" w:date="2024-12-11T15:29:00Z" w16du:dateUtc="2024-12-11T08:29:00Z">
          <w:pPr>
            <w:widowControl/>
            <w:spacing w:before="240" w:after="240" w:line="360" w:lineRule="auto"/>
          </w:pPr>
        </w:pPrChange>
      </w:pPr>
      <w:r>
        <w:t>Em xin chân thành cảm ơn sự hướng dẫn và chỉ bảo tận tình của cô!</w:t>
      </w:r>
    </w:p>
    <w:p w14:paraId="039F53CD" w14:textId="77777777" w:rsidR="00B356BA" w:rsidRDefault="00000000">
      <w:pPr>
        <w:widowControl/>
        <w:spacing w:before="240" w:after="240" w:line="360" w:lineRule="auto"/>
      </w:pPr>
      <w:r>
        <w:t xml:space="preserve"> </w:t>
      </w:r>
    </w:p>
    <w:p w14:paraId="125E8863" w14:textId="77777777" w:rsidR="00B356BA" w:rsidRDefault="00000000">
      <w:pPr>
        <w:widowControl/>
        <w:spacing w:before="240" w:after="240" w:line="360" w:lineRule="auto"/>
        <w:jc w:val="right"/>
        <w:rPr>
          <w:i/>
        </w:rPr>
      </w:pPr>
      <w:r>
        <w:t>Huế</w:t>
      </w:r>
      <w:r>
        <w:rPr>
          <w:i/>
        </w:rPr>
        <w:t>, ngày 11 tháng 12 năm 2024</w:t>
      </w:r>
    </w:p>
    <w:p w14:paraId="4FA2F82F" w14:textId="77777777" w:rsidR="00B356BA" w:rsidRDefault="00000000">
      <w:pPr>
        <w:widowControl/>
        <w:spacing w:before="240" w:after="240" w:line="360" w:lineRule="auto"/>
        <w:ind w:left="5040" w:firstLine="720"/>
        <w:jc w:val="center"/>
        <w:rPr>
          <w:i/>
        </w:rPr>
      </w:pPr>
      <w:r>
        <w:rPr>
          <w:i/>
        </w:rPr>
        <w:t>Tác giả</w:t>
      </w:r>
    </w:p>
    <w:p w14:paraId="3A180215" w14:textId="77777777" w:rsidR="00B356BA" w:rsidRDefault="00B356BA">
      <w:pPr>
        <w:widowControl/>
        <w:spacing w:before="0" w:after="0" w:line="360" w:lineRule="auto"/>
        <w:ind w:firstLine="720"/>
        <w:sectPr w:rsidR="00B356BA">
          <w:pgSz w:w="12240" w:h="15840"/>
          <w:pgMar w:top="1985" w:right="1134" w:bottom="1701" w:left="1985" w:header="720" w:footer="720" w:gutter="0"/>
          <w:pgNumType w:start="1"/>
          <w:cols w:space="720"/>
        </w:sectPr>
      </w:pPr>
    </w:p>
    <w:p w14:paraId="4614C5C2" w14:textId="42EC46D5" w:rsidR="00B356BA" w:rsidRPr="0083310F" w:rsidDel="0083310F" w:rsidRDefault="00B356BA" w:rsidP="0083310F">
      <w:pPr>
        <w:widowControl/>
        <w:tabs>
          <w:tab w:val="center" w:pos="4111"/>
        </w:tabs>
        <w:spacing w:before="0" w:after="200" w:line="276" w:lineRule="auto"/>
        <w:jc w:val="center"/>
        <w:rPr>
          <w:del w:id="58" w:author="Lien Le" w:date="2024-12-11T15:29:00Z" w16du:dateUtc="2024-12-11T08:29:00Z"/>
          <w:i/>
          <w:sz w:val="30"/>
          <w:szCs w:val="30"/>
          <w:rPrChange w:id="59" w:author="Lien Le" w:date="2024-12-11T15:30:00Z" w16du:dateUtc="2024-12-11T08:30:00Z">
            <w:rPr>
              <w:del w:id="60" w:author="Lien Le" w:date="2024-12-11T15:29:00Z" w16du:dateUtc="2024-12-11T08:29:00Z"/>
              <w:i/>
            </w:rPr>
          </w:rPrChange>
        </w:rPr>
        <w:sectPr w:rsidR="00B356BA" w:rsidRPr="0083310F" w:rsidDel="0083310F">
          <w:pgSz w:w="12240" w:h="15840"/>
          <w:pgMar w:top="1985" w:right="1134" w:bottom="1701" w:left="1985" w:header="720" w:footer="720" w:gutter="0"/>
          <w:cols w:space="720"/>
        </w:sectPr>
        <w:pPrChange w:id="61" w:author="Lien Le" w:date="2024-12-11T15:30:00Z" w16du:dateUtc="2024-12-11T08:30:00Z">
          <w:pPr>
            <w:widowControl/>
            <w:tabs>
              <w:tab w:val="center" w:pos="4111"/>
            </w:tabs>
            <w:spacing w:before="0" w:after="200" w:line="276" w:lineRule="auto"/>
          </w:pPr>
        </w:pPrChange>
      </w:pPr>
    </w:p>
    <w:p w14:paraId="25F36D0F" w14:textId="7334CFAF" w:rsidR="00B356BA" w:rsidRPr="0083310F" w:rsidRDefault="0083310F" w:rsidP="0083310F">
      <w:pPr>
        <w:widowControl/>
        <w:tabs>
          <w:tab w:val="center" w:pos="4111"/>
        </w:tabs>
        <w:spacing w:before="0" w:after="200" w:line="276" w:lineRule="auto"/>
        <w:jc w:val="center"/>
        <w:rPr>
          <w:b/>
          <w:sz w:val="30"/>
          <w:szCs w:val="30"/>
          <w:rPrChange w:id="62" w:author="Lien Le" w:date="2024-12-11T15:30:00Z" w16du:dateUtc="2024-12-11T08:30:00Z">
            <w:rPr>
              <w:b/>
              <w:sz w:val="32"/>
              <w:szCs w:val="32"/>
            </w:rPr>
          </w:rPrChange>
        </w:rPr>
        <w:pPrChange w:id="63" w:author="Lien Le" w:date="2024-12-11T15:30:00Z" w16du:dateUtc="2024-12-11T08:30:00Z">
          <w:pPr>
            <w:widowControl/>
            <w:spacing w:before="0" w:after="0" w:line="276" w:lineRule="auto"/>
            <w:jc w:val="center"/>
          </w:pPr>
        </w:pPrChange>
      </w:pPr>
      <w:ins w:id="64" w:author="Lien Le" w:date="2024-12-11T15:30:00Z">
        <w:r w:rsidRPr="0083310F">
          <w:rPr>
            <w:b/>
            <w:sz w:val="30"/>
            <w:szCs w:val="30"/>
            <w:highlight w:val="white"/>
          </w:rPr>
          <w:t>ỨNG DỤNG KẾT HỢP KỸ THUẬT PHÂN TÍCH THEO CẶP VÀ HỌC MÁY ĐỂ TỐI ƯU HÓA LỢI NHUẬN ĐẦU TƯ CỔ PHIẾU NHÓM NGÀNH CÔNG NGHỆ Ở VIỆT NAM</w:t>
        </w:r>
      </w:ins>
      <w:del w:id="65" w:author="Lien Le" w:date="2024-12-11T15:30:00Z" w16du:dateUtc="2024-12-11T08:30:00Z">
        <w:r w:rsidR="00000000" w:rsidRPr="0083310F" w:rsidDel="0083310F">
          <w:rPr>
            <w:b/>
            <w:sz w:val="30"/>
            <w:szCs w:val="30"/>
            <w:highlight w:val="white"/>
            <w:rPrChange w:id="66" w:author="Lien Le" w:date="2024-12-11T15:30:00Z" w16du:dateUtc="2024-12-11T08:30:00Z">
              <w:rPr>
                <w:b/>
                <w:sz w:val="44"/>
                <w:szCs w:val="44"/>
                <w:highlight w:val="white"/>
              </w:rPr>
            </w:rPrChange>
          </w:rPr>
          <w:delText>Ứng dụng kỹ thuật giao dịch theo cặp để tối ưu hóa lợi nhuận trong đầu tư chứng khoán</w:delText>
        </w:r>
      </w:del>
    </w:p>
    <w:p w14:paraId="6B6B0A5C" w14:textId="77777777" w:rsidR="0083310F" w:rsidRDefault="0083310F">
      <w:pPr>
        <w:widowControl/>
        <w:spacing w:before="0" w:after="0" w:line="360" w:lineRule="auto"/>
        <w:jc w:val="center"/>
        <w:rPr>
          <w:ins w:id="67" w:author="Lien Le" w:date="2024-12-11T15:30:00Z" w16du:dateUtc="2024-12-11T08:30:00Z"/>
          <w:b/>
          <w:sz w:val="32"/>
          <w:szCs w:val="32"/>
          <w:lang w:val="en-US"/>
        </w:rPr>
      </w:pPr>
    </w:p>
    <w:p w14:paraId="06AB9A2A" w14:textId="0895870F" w:rsidR="00B356BA" w:rsidRPr="0083310F" w:rsidRDefault="00000000">
      <w:pPr>
        <w:widowControl/>
        <w:spacing w:before="0" w:after="0" w:line="360" w:lineRule="auto"/>
        <w:jc w:val="center"/>
        <w:rPr>
          <w:bCs/>
          <w:sz w:val="32"/>
          <w:szCs w:val="32"/>
          <w:rPrChange w:id="68" w:author="Lien Le" w:date="2024-12-11T15:30:00Z" w16du:dateUtc="2024-12-11T08:30:00Z">
            <w:rPr>
              <w:b/>
              <w:sz w:val="32"/>
              <w:szCs w:val="32"/>
            </w:rPr>
          </w:rPrChange>
        </w:rPr>
      </w:pPr>
      <w:r w:rsidRPr="0083310F">
        <w:rPr>
          <w:bCs/>
          <w:sz w:val="32"/>
          <w:szCs w:val="32"/>
          <w:rPrChange w:id="69" w:author="Lien Le" w:date="2024-12-11T15:30:00Z" w16du:dateUtc="2024-12-11T08:30:00Z">
            <w:rPr>
              <w:b/>
              <w:sz w:val="32"/>
              <w:szCs w:val="32"/>
            </w:rPr>
          </w:rPrChange>
        </w:rPr>
        <w:t>TÓM TẮT</w:t>
      </w:r>
    </w:p>
    <w:p w14:paraId="0045FC34" w14:textId="77777777" w:rsidR="00B356BA" w:rsidRDefault="00B356BA">
      <w:pPr>
        <w:widowControl/>
        <w:spacing w:before="0" w:after="0" w:line="360" w:lineRule="auto"/>
        <w:jc w:val="both"/>
      </w:pPr>
    </w:p>
    <w:p w14:paraId="17E8FA2F" w14:textId="6F0A3DCA" w:rsidR="00B356BA" w:rsidRDefault="00000000">
      <w:pPr>
        <w:widowControl/>
        <w:spacing w:before="0" w:after="0" w:line="360" w:lineRule="auto"/>
        <w:ind w:firstLine="720"/>
        <w:jc w:val="both"/>
      </w:pPr>
      <w:del w:id="70" w:author="Lien Le" w:date="2024-12-11T15:31:00Z" w16du:dateUtc="2024-12-11T08:31:00Z">
        <w:r w:rsidDel="0083310F">
          <w:delText>Chuyên đề</w:delText>
        </w:r>
      </w:del>
      <w:ins w:id="71" w:author="Lien Le" w:date="2024-12-11T15:31:00Z" w16du:dateUtc="2024-12-11T08:31:00Z">
        <w:r w:rsidR="0083310F">
          <w:rPr>
            <w:lang w:val="en-US"/>
          </w:rPr>
          <w:t>N</w:t>
        </w:r>
      </w:ins>
      <w:del w:id="72" w:author="Lien Le" w:date="2024-12-11T15:31:00Z" w16du:dateUtc="2024-12-11T08:31:00Z">
        <w:r w:rsidDel="0083310F">
          <w:delText xml:space="preserve"> n</w:delText>
        </w:r>
      </w:del>
      <w:r>
        <w:t xml:space="preserve">ghiên cứu </w:t>
      </w:r>
      <w:del w:id="73" w:author="Lien Le" w:date="2024-12-11T15:31:00Z" w16du:dateUtc="2024-12-11T08:31:00Z">
        <w:r w:rsidDel="0083310F">
          <w:delText>dưới đây</w:delText>
        </w:r>
      </w:del>
      <w:ins w:id="74" w:author="Lien Le" w:date="2024-12-11T15:31:00Z" w16du:dateUtc="2024-12-11T08:31:00Z">
        <w:r w:rsidR="0083310F">
          <w:rPr>
            <w:lang w:val="en-US"/>
          </w:rPr>
          <w:t>này</w:t>
        </w:r>
      </w:ins>
      <w:r>
        <w:t xml:space="preserve"> tập trung vào dự đoán giá cổ phiếu ngành Công nghệ </w:t>
      </w:r>
      <w:del w:id="75" w:author="Lien Le" w:date="2024-12-11T15:31:00Z" w16du:dateUtc="2024-12-11T08:31:00Z">
        <w:r w:rsidDel="0083310F">
          <w:delText xml:space="preserve">Thông </w:delText>
        </w:r>
      </w:del>
      <w:ins w:id="76" w:author="Lien Le" w:date="2024-12-11T15:31:00Z" w16du:dateUtc="2024-12-11T08:31:00Z">
        <w:r w:rsidR="0083310F">
          <w:rPr>
            <w:lang w:val="en-US"/>
          </w:rPr>
          <w:t>t</w:t>
        </w:r>
        <w:r w:rsidR="0083310F">
          <w:t xml:space="preserve">hông </w:t>
        </w:r>
      </w:ins>
      <w:r>
        <w:t xml:space="preserve">tin (CNTT), một lĩnh vực quan trọng và đầy biến động trên thị trường chứng khoán. Trong bài nghiên cứu này, chúng tôi sẽ tìm hiểu về đặc điểm của ngành CNTT trên thị trường chứng khoán, các yếu tố ảnh hưởng đến giá cổ phiếu, cũng như các chiến lược giao dịch phổ biến như Pair Trading và Reversal Trading. Bên cạnh đó, bài nghiên cứu còn áp dụng các mô hình học máy và thống kê như Ridge Regression, LSTM và ARIMA vào việc dự đoán giá cổ phiếu. Cuối cùng, </w:t>
      </w:r>
      <w:del w:id="77" w:author="Lien Le" w:date="2024-12-11T15:31:00Z" w16du:dateUtc="2024-12-11T08:31:00Z">
        <w:r w:rsidDel="0083310F">
          <w:delText>chúng tôi</w:delText>
        </w:r>
      </w:del>
      <w:ins w:id="78" w:author="Lien Le" w:date="2024-12-11T15:31:00Z" w16du:dateUtc="2024-12-11T08:31:00Z">
        <w:r w:rsidR="0083310F">
          <w:rPr>
            <w:lang w:val="en-US"/>
          </w:rPr>
          <w:t>khóa luận thực hiện</w:t>
        </w:r>
      </w:ins>
      <w:r>
        <w:t xml:space="preserve"> triển khai các mô hình này trên bộ dữ liệu thực tế, thực hiện các chiến lược giao dịch và so sánh hiệu quả, từ đó đánh giá và đưa ra các khuyến nghị </w:t>
      </w:r>
      <w:ins w:id="79" w:author="Lien Le" w:date="2024-12-11T15:32:00Z" w16du:dateUtc="2024-12-11T08:32:00Z">
        <w:r w:rsidR="0083310F">
          <w:rPr>
            <w:lang w:val="en-US"/>
          </w:rPr>
          <w:t xml:space="preserve">ứng dụng trong </w:t>
        </w:r>
      </w:ins>
      <w:r>
        <w:t>thực tiễn.</w:t>
      </w:r>
    </w:p>
    <w:p w14:paraId="5FD2A5C1" w14:textId="77777777" w:rsidR="00B356BA" w:rsidRDefault="00B356BA">
      <w:pPr>
        <w:widowControl/>
        <w:spacing w:before="0" w:after="0" w:line="360" w:lineRule="auto"/>
      </w:pPr>
    </w:p>
    <w:p w14:paraId="2F2DCCAA" w14:textId="77777777" w:rsidR="00B356BA" w:rsidRDefault="00B356BA">
      <w:pPr>
        <w:widowControl/>
        <w:spacing w:before="0" w:after="0" w:line="360" w:lineRule="auto"/>
        <w:ind w:firstLine="720"/>
        <w:jc w:val="both"/>
      </w:pPr>
    </w:p>
    <w:p w14:paraId="0B1162DD" w14:textId="77777777" w:rsidR="00B356BA" w:rsidRDefault="00B356BA">
      <w:pPr>
        <w:widowControl/>
        <w:spacing w:before="0" w:after="0" w:line="360" w:lineRule="auto"/>
        <w:ind w:firstLine="720"/>
        <w:jc w:val="both"/>
      </w:pPr>
    </w:p>
    <w:p w14:paraId="350A683E" w14:textId="77777777" w:rsidR="00B356BA" w:rsidRDefault="00000000">
      <w:pPr>
        <w:widowControl/>
        <w:spacing w:before="0" w:after="200" w:line="276" w:lineRule="auto"/>
        <w:rPr>
          <w:b/>
          <w:sz w:val="32"/>
          <w:szCs w:val="32"/>
        </w:rPr>
      </w:pPr>
      <w:r>
        <w:br w:type="page"/>
      </w:r>
    </w:p>
    <w:p w14:paraId="6B4DCF96" w14:textId="77777777" w:rsidR="00B356BA" w:rsidRDefault="00000000">
      <w:pPr>
        <w:widowControl/>
        <w:spacing w:before="0" w:after="0" w:line="360" w:lineRule="auto"/>
        <w:jc w:val="center"/>
        <w:rPr>
          <w:b/>
          <w:sz w:val="32"/>
          <w:szCs w:val="32"/>
        </w:rPr>
      </w:pPr>
      <w:r>
        <w:rPr>
          <w:b/>
          <w:sz w:val="32"/>
          <w:szCs w:val="32"/>
        </w:rPr>
        <w:lastRenderedPageBreak/>
        <w:t xml:space="preserve"> MỤC LỤC</w:t>
      </w:r>
    </w:p>
    <w:p w14:paraId="2321AF1F" w14:textId="77777777" w:rsidR="00B356BA" w:rsidRDefault="00B356BA">
      <w:pPr>
        <w:pStyle w:val="Heading1"/>
        <w:rPr>
          <w:sz w:val="26"/>
          <w:szCs w:val="26"/>
        </w:rPr>
      </w:pPr>
      <w:bookmarkStart w:id="80" w:name="_heading=h.rh3dcaygcp3x" w:colFirst="0" w:colLast="0"/>
      <w:bookmarkEnd w:id="80"/>
    </w:p>
    <w:sdt>
      <w:sdtPr>
        <w:id w:val="-1369916703"/>
        <w:docPartObj>
          <w:docPartGallery w:val="Table of Contents"/>
          <w:docPartUnique/>
        </w:docPartObj>
      </w:sdtPr>
      <w:sdtEndPr>
        <w:rPr>
          <w:sz w:val="22"/>
          <w:szCs w:val="22"/>
          <w:rPrChange w:id="81" w:author="Lien Le" w:date="2024-12-11T15:30:00Z" w16du:dateUtc="2024-12-11T08:30:00Z">
            <w:rPr/>
          </w:rPrChange>
        </w:rPr>
      </w:sdtEndPr>
      <w:sdtContent>
        <w:p w14:paraId="5EFB89C9" w14:textId="7301B36E" w:rsidR="00BD62AA" w:rsidRDefault="00000000">
          <w:pPr>
            <w:pStyle w:val="TOC1"/>
            <w:tabs>
              <w:tab w:val="right" w:pos="9111"/>
            </w:tabs>
            <w:rPr>
              <w:ins w:id="82" w:author="Lien Le" w:date="2024-12-11T16:59:00Z" w16du:dateUtc="2024-12-11T09:59:00Z"/>
              <w:rFonts w:asciiTheme="minorHAnsi" w:eastAsiaTheme="minorEastAsia" w:hAnsiTheme="minorHAnsi" w:cstheme="minorBidi"/>
              <w:noProof/>
              <w:kern w:val="2"/>
              <w:sz w:val="24"/>
              <w:szCs w:val="24"/>
              <w:lang w:val="en-US"/>
              <w14:ligatures w14:val="standardContextual"/>
            </w:rPr>
          </w:pPr>
          <w:r w:rsidRPr="0083310F">
            <w:rPr>
              <w:sz w:val="22"/>
              <w:szCs w:val="22"/>
              <w:rPrChange w:id="83" w:author="Lien Le" w:date="2024-12-11T15:32:00Z" w16du:dateUtc="2024-12-11T08:32:00Z">
                <w:rPr/>
              </w:rPrChange>
            </w:rPr>
            <w:fldChar w:fldCharType="begin"/>
          </w:r>
          <w:r w:rsidRPr="0083310F">
            <w:rPr>
              <w:sz w:val="22"/>
              <w:szCs w:val="22"/>
              <w:rPrChange w:id="84" w:author="Lien Le" w:date="2024-12-11T15:32:00Z" w16du:dateUtc="2024-12-11T08:32:00Z">
                <w:rPr/>
              </w:rPrChange>
            </w:rPr>
            <w:instrText xml:space="preserve"> TOC \h \u \z \t "Heading 1,1,Heading 2,2,Heading 3,3,Heading 4,4,Heading 5,5,Heading 6,6,"</w:instrText>
          </w:r>
          <w:r w:rsidRPr="0083310F">
            <w:rPr>
              <w:sz w:val="22"/>
              <w:szCs w:val="22"/>
              <w:rPrChange w:id="85" w:author="Lien Le" w:date="2024-12-11T15:32:00Z" w16du:dateUtc="2024-12-11T08:32:00Z">
                <w:rPr/>
              </w:rPrChange>
            </w:rPr>
            <w:fldChar w:fldCharType="separate"/>
          </w:r>
          <w:ins w:id="86" w:author="Lien Le" w:date="2024-12-11T16:59:00Z" w16du:dateUtc="2024-12-11T09:59:00Z">
            <w:r w:rsidR="00BD62AA" w:rsidRPr="00F05CC1">
              <w:rPr>
                <w:rStyle w:val="Hyperlink"/>
                <w:noProof/>
              </w:rPr>
              <w:fldChar w:fldCharType="begin"/>
            </w:r>
            <w:r w:rsidR="00BD62AA" w:rsidRPr="00F05CC1">
              <w:rPr>
                <w:rStyle w:val="Hyperlink"/>
                <w:noProof/>
              </w:rPr>
              <w:instrText xml:space="preserve"> </w:instrText>
            </w:r>
            <w:r w:rsidR="00BD62AA">
              <w:rPr>
                <w:noProof/>
              </w:rPr>
              <w:instrText>HYPERLINK \l "_Toc184828768"</w:instrText>
            </w:r>
            <w:r w:rsidR="00BD62AA" w:rsidRPr="00F05CC1">
              <w:rPr>
                <w:rStyle w:val="Hyperlink"/>
                <w:noProof/>
              </w:rPr>
              <w:instrText xml:space="preserve"> </w:instrText>
            </w:r>
            <w:r w:rsidR="00BD62AA" w:rsidRPr="00F05CC1">
              <w:rPr>
                <w:rStyle w:val="Hyperlink"/>
                <w:noProof/>
              </w:rPr>
            </w:r>
            <w:r w:rsidR="00BD62AA" w:rsidRPr="00F05CC1">
              <w:rPr>
                <w:rStyle w:val="Hyperlink"/>
                <w:noProof/>
              </w:rPr>
              <w:fldChar w:fldCharType="separate"/>
            </w:r>
            <w:r w:rsidR="00BD62AA" w:rsidRPr="00F05CC1">
              <w:rPr>
                <w:rStyle w:val="Hyperlink"/>
                <w:noProof/>
              </w:rPr>
              <w:t>DANH MỤC HÌNH VẼ</w:t>
            </w:r>
            <w:r w:rsidR="00BD62AA">
              <w:rPr>
                <w:noProof/>
                <w:webHidden/>
              </w:rPr>
              <w:tab/>
            </w:r>
            <w:r w:rsidR="00BD62AA">
              <w:rPr>
                <w:noProof/>
                <w:webHidden/>
              </w:rPr>
              <w:fldChar w:fldCharType="begin"/>
            </w:r>
            <w:r w:rsidR="00BD62AA">
              <w:rPr>
                <w:noProof/>
                <w:webHidden/>
              </w:rPr>
              <w:instrText xml:space="preserve"> PAGEREF _Toc184828768 \h </w:instrText>
            </w:r>
            <w:r w:rsidR="00BD62AA">
              <w:rPr>
                <w:noProof/>
                <w:webHidden/>
              </w:rPr>
            </w:r>
          </w:ins>
          <w:r w:rsidR="00BD62AA">
            <w:rPr>
              <w:noProof/>
              <w:webHidden/>
            </w:rPr>
            <w:fldChar w:fldCharType="separate"/>
          </w:r>
          <w:ins w:id="87" w:author="Lien Le" w:date="2024-12-11T17:07:00Z" w16du:dateUtc="2024-12-11T10:07:00Z">
            <w:r w:rsidR="003E0B1F">
              <w:rPr>
                <w:noProof/>
                <w:webHidden/>
              </w:rPr>
              <w:t>9</w:t>
            </w:r>
          </w:ins>
          <w:ins w:id="88" w:author="Lien Le" w:date="2024-12-11T16:59:00Z" w16du:dateUtc="2024-12-11T09:59:00Z">
            <w:r w:rsidR="00BD62AA">
              <w:rPr>
                <w:noProof/>
                <w:webHidden/>
              </w:rPr>
              <w:fldChar w:fldCharType="end"/>
            </w:r>
            <w:r w:rsidR="00BD62AA" w:rsidRPr="00F05CC1">
              <w:rPr>
                <w:rStyle w:val="Hyperlink"/>
                <w:noProof/>
              </w:rPr>
              <w:fldChar w:fldCharType="end"/>
            </w:r>
          </w:ins>
        </w:p>
        <w:p w14:paraId="72E1D1DD" w14:textId="7C5FB18F" w:rsidR="00BD62AA" w:rsidRDefault="00BD62AA">
          <w:pPr>
            <w:pStyle w:val="TOC1"/>
            <w:tabs>
              <w:tab w:val="right" w:pos="9111"/>
            </w:tabs>
            <w:rPr>
              <w:ins w:id="8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90"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"_Toc184828769"</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DANH MỤC CÁC CHỮ VIẾT TẮT</w:t>
            </w:r>
            <w:r>
              <w:rPr>
                <w:noProof/>
                <w:webHidden/>
              </w:rPr>
              <w:tab/>
            </w:r>
            <w:r>
              <w:rPr>
                <w:noProof/>
                <w:webHidden/>
              </w:rPr>
              <w:fldChar w:fldCharType="begin"/>
            </w:r>
            <w:r>
              <w:rPr>
                <w:noProof/>
                <w:webHidden/>
              </w:rPr>
              <w:instrText xml:space="preserve"> PAGEREF _Toc184828769 \h </w:instrText>
            </w:r>
            <w:r>
              <w:rPr>
                <w:noProof/>
                <w:webHidden/>
              </w:rPr>
            </w:r>
          </w:ins>
          <w:r>
            <w:rPr>
              <w:noProof/>
              <w:webHidden/>
            </w:rPr>
            <w:fldChar w:fldCharType="separate"/>
          </w:r>
          <w:ins w:id="91" w:author="Lien Le" w:date="2024-12-11T17:07:00Z" w16du:dateUtc="2024-12-11T10:07:00Z">
            <w:r w:rsidR="003E0B1F">
              <w:rPr>
                <w:noProof/>
                <w:webHidden/>
              </w:rPr>
              <w:t>10</w:t>
            </w:r>
          </w:ins>
          <w:ins w:id="92" w:author="Lien Le" w:date="2024-12-11T16:59:00Z" w16du:dateUtc="2024-12-11T09:59:00Z">
            <w:r>
              <w:rPr>
                <w:noProof/>
                <w:webHidden/>
              </w:rPr>
              <w:fldChar w:fldCharType="end"/>
            </w:r>
            <w:r w:rsidRPr="00F05CC1">
              <w:rPr>
                <w:rStyle w:val="Hyperlink"/>
                <w:noProof/>
              </w:rPr>
              <w:fldChar w:fldCharType="end"/>
            </w:r>
          </w:ins>
        </w:p>
        <w:p w14:paraId="5C3CF010" w14:textId="6EB798EA" w:rsidR="00BD62AA" w:rsidRDefault="00BD62AA">
          <w:pPr>
            <w:pStyle w:val="TOC1"/>
            <w:tabs>
              <w:tab w:val="right" w:pos="9111"/>
            </w:tabs>
            <w:rPr>
              <w:ins w:id="9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9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"_Toc184828770"</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MỞ ĐẦU</w:t>
            </w:r>
            <w:r>
              <w:rPr>
                <w:noProof/>
                <w:webHidden/>
              </w:rPr>
              <w:tab/>
            </w:r>
            <w:r>
              <w:rPr>
                <w:noProof/>
                <w:webHidden/>
              </w:rPr>
              <w:fldChar w:fldCharType="begin"/>
            </w:r>
            <w:r>
              <w:rPr>
                <w:noProof/>
                <w:webHidden/>
              </w:rPr>
              <w:instrText xml:space="preserve"> PAGEREF _Toc184828770 \h </w:instrText>
            </w:r>
            <w:r>
              <w:rPr>
                <w:noProof/>
                <w:webHidden/>
              </w:rPr>
            </w:r>
          </w:ins>
          <w:r>
            <w:rPr>
              <w:noProof/>
              <w:webHidden/>
            </w:rPr>
            <w:fldChar w:fldCharType="separate"/>
          </w:r>
          <w:ins w:id="95" w:author="Lien Le" w:date="2024-12-11T17:07:00Z" w16du:dateUtc="2024-12-11T10:07:00Z">
            <w:r w:rsidR="003E0B1F">
              <w:rPr>
                <w:noProof/>
                <w:webHidden/>
              </w:rPr>
              <w:t>12</w:t>
            </w:r>
          </w:ins>
          <w:ins w:id="96" w:author="Lien Le" w:date="2024-12-11T16:59:00Z" w16du:dateUtc="2024-12-11T09:59:00Z">
            <w:r>
              <w:rPr>
                <w:noProof/>
                <w:webHidden/>
              </w:rPr>
              <w:fldChar w:fldCharType="end"/>
            </w:r>
            <w:r w:rsidRPr="00F05CC1">
              <w:rPr>
                <w:rStyle w:val="Hyperlink"/>
                <w:noProof/>
              </w:rPr>
              <w:fldChar w:fldCharType="end"/>
            </w:r>
          </w:ins>
        </w:p>
        <w:p w14:paraId="28D27B7E" w14:textId="7AACA532" w:rsidR="00BD62AA" w:rsidRDefault="00BD62AA" w:rsidP="00BD62AA">
          <w:pPr>
            <w:pStyle w:val="TOC2"/>
            <w:rPr>
              <w:ins w:id="97" w:author="Lien Le" w:date="2024-12-11T16:59:00Z" w16du:dateUtc="2024-12-11T09:59:00Z"/>
              <w:rFonts w:asciiTheme="minorHAnsi" w:eastAsiaTheme="minorEastAsia" w:hAnsiTheme="minorHAnsi" w:cstheme="minorBidi"/>
              <w:kern w:val="2"/>
              <w:sz w:val="24"/>
              <w:szCs w:val="24"/>
              <w:lang w:val="en-US"/>
              <w14:ligatures w14:val="standardContextual"/>
            </w:rPr>
            <w:pPrChange w:id="98" w:author="Lien Le" w:date="2024-12-11T17:00:00Z" w16du:dateUtc="2024-12-11T10:00:00Z">
              <w:pPr>
                <w:pStyle w:val="TOC2"/>
                <w:tabs>
                  <w:tab w:val="left" w:pos="780"/>
                  <w:tab w:val="right" w:pos="9111"/>
                </w:tabs>
              </w:pPr>
            </w:pPrChange>
          </w:pPr>
          <w:ins w:id="99" w:author="Lien Le" w:date="2024-12-11T16:59:00Z" w16du:dateUtc="2024-12-11T09:59:00Z">
            <w:r w:rsidRPr="00F05CC1">
              <w:rPr>
                <w:rStyle w:val="Hyperlink"/>
              </w:rPr>
              <w:fldChar w:fldCharType="begin"/>
            </w:r>
            <w:r w:rsidRPr="00F05CC1">
              <w:rPr>
                <w:rStyle w:val="Hyperlink"/>
              </w:rPr>
              <w:instrText xml:space="preserve"> </w:instrText>
            </w:r>
            <w:r>
              <w:instrText>HYPERLINK \l "_Toc184828771"</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1.</w:t>
            </w:r>
            <w:r>
              <w:rPr>
                <w:rFonts w:asciiTheme="minorHAnsi" w:eastAsiaTheme="minorEastAsia" w:hAnsiTheme="minorHAnsi" w:cstheme="minorBidi"/>
                <w:kern w:val="2"/>
                <w:sz w:val="24"/>
                <w:szCs w:val="24"/>
                <w:lang w:val="en-US"/>
                <w14:ligatures w14:val="standardContextual"/>
              </w:rPr>
              <w:t xml:space="preserve"> </w:t>
            </w:r>
            <w:r w:rsidRPr="00F05CC1">
              <w:rPr>
                <w:rStyle w:val="Hyperlink"/>
              </w:rPr>
              <w:t xml:space="preserve">Tính cấp thiết của </w:t>
            </w:r>
            <w:r w:rsidRPr="00F05CC1">
              <w:rPr>
                <w:rStyle w:val="Hyperlink"/>
                <w:lang w:val="en-US"/>
              </w:rPr>
              <w:t>đề</w:t>
            </w:r>
            <w:r>
              <w:rPr>
                <w:rStyle w:val="Hyperlink"/>
                <w:lang w:val="en-US"/>
              </w:rPr>
              <w:t xml:space="preserve"> tài</w:t>
            </w:r>
            <w:r>
              <w:rPr>
                <w:webHidden/>
              </w:rPr>
              <w:tab/>
            </w:r>
            <w:r>
              <w:rPr>
                <w:webHidden/>
              </w:rPr>
              <w:fldChar w:fldCharType="begin"/>
            </w:r>
            <w:r>
              <w:rPr>
                <w:webHidden/>
              </w:rPr>
              <w:instrText xml:space="preserve"> PAGEREF _Toc184828771 \h </w:instrText>
            </w:r>
            <w:r>
              <w:rPr>
                <w:webHidden/>
              </w:rPr>
            </w:r>
          </w:ins>
          <w:r>
            <w:rPr>
              <w:webHidden/>
            </w:rPr>
            <w:fldChar w:fldCharType="separate"/>
          </w:r>
          <w:ins w:id="100" w:author="Lien Le" w:date="2024-12-11T17:07:00Z" w16du:dateUtc="2024-12-11T10:07:00Z">
            <w:r w:rsidR="003E0B1F">
              <w:rPr>
                <w:webHidden/>
              </w:rPr>
              <w:t>12</w:t>
            </w:r>
          </w:ins>
          <w:ins w:id="101" w:author="Lien Le" w:date="2024-12-11T16:59:00Z" w16du:dateUtc="2024-12-11T09:59:00Z">
            <w:r>
              <w:rPr>
                <w:webHidden/>
              </w:rPr>
              <w:fldChar w:fldCharType="end"/>
            </w:r>
            <w:r w:rsidRPr="00F05CC1">
              <w:rPr>
                <w:rStyle w:val="Hyperlink"/>
              </w:rPr>
              <w:fldChar w:fldCharType="end"/>
            </w:r>
          </w:ins>
        </w:p>
        <w:p w14:paraId="2DD856E8" w14:textId="5CFE6DB9" w:rsidR="00BD62AA" w:rsidRDefault="00BD62AA" w:rsidP="00BD62AA">
          <w:pPr>
            <w:pStyle w:val="TOC2"/>
            <w:rPr>
              <w:ins w:id="102" w:author="Lien Le" w:date="2024-12-11T16:59:00Z" w16du:dateUtc="2024-12-11T09:59:00Z"/>
              <w:rFonts w:asciiTheme="minorHAnsi" w:eastAsiaTheme="minorEastAsia" w:hAnsiTheme="minorHAnsi" w:cstheme="minorBidi"/>
              <w:kern w:val="2"/>
              <w:sz w:val="24"/>
              <w:szCs w:val="24"/>
              <w:lang w:val="en-US"/>
              <w14:ligatures w14:val="standardContextual"/>
            </w:rPr>
            <w:pPrChange w:id="103" w:author="Lien Le" w:date="2024-12-11T17:00:00Z" w16du:dateUtc="2024-12-11T10:00:00Z">
              <w:pPr>
                <w:pStyle w:val="TOC2"/>
                <w:tabs>
                  <w:tab w:val="right" w:pos="9111"/>
                </w:tabs>
              </w:pPr>
            </w:pPrChange>
          </w:pPr>
          <w:ins w:id="104" w:author="Lien Le" w:date="2024-12-11T16:59:00Z" w16du:dateUtc="2024-12-11T09:59:00Z">
            <w:r w:rsidRPr="00F05CC1">
              <w:rPr>
                <w:rStyle w:val="Hyperlink"/>
              </w:rPr>
              <w:fldChar w:fldCharType="begin"/>
            </w:r>
            <w:r w:rsidRPr="00F05CC1">
              <w:rPr>
                <w:rStyle w:val="Hyperlink"/>
              </w:rPr>
              <w:instrText xml:space="preserve"> </w:instrText>
            </w:r>
            <w:r>
              <w:instrText>HYPERLINK \l "_Toc184828772"</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2. Mục tiêu khóa luận</w:t>
            </w:r>
            <w:r>
              <w:rPr>
                <w:webHidden/>
              </w:rPr>
              <w:tab/>
            </w:r>
            <w:r>
              <w:rPr>
                <w:webHidden/>
              </w:rPr>
              <w:fldChar w:fldCharType="begin"/>
            </w:r>
            <w:r>
              <w:rPr>
                <w:webHidden/>
              </w:rPr>
              <w:instrText xml:space="preserve"> PAGEREF _Toc184828772 \h </w:instrText>
            </w:r>
            <w:r>
              <w:rPr>
                <w:webHidden/>
              </w:rPr>
            </w:r>
          </w:ins>
          <w:r>
            <w:rPr>
              <w:webHidden/>
            </w:rPr>
            <w:fldChar w:fldCharType="separate"/>
          </w:r>
          <w:ins w:id="105" w:author="Lien Le" w:date="2024-12-11T17:07:00Z" w16du:dateUtc="2024-12-11T10:07:00Z">
            <w:r w:rsidR="003E0B1F">
              <w:rPr>
                <w:webHidden/>
              </w:rPr>
              <w:t>12</w:t>
            </w:r>
          </w:ins>
          <w:ins w:id="106" w:author="Lien Le" w:date="2024-12-11T16:59:00Z" w16du:dateUtc="2024-12-11T09:59:00Z">
            <w:r>
              <w:rPr>
                <w:webHidden/>
              </w:rPr>
              <w:fldChar w:fldCharType="end"/>
            </w:r>
            <w:r w:rsidRPr="00F05CC1">
              <w:rPr>
                <w:rStyle w:val="Hyperlink"/>
              </w:rPr>
              <w:fldChar w:fldCharType="end"/>
            </w:r>
          </w:ins>
        </w:p>
        <w:p w14:paraId="5F8ADCB8" w14:textId="2B703ED1" w:rsidR="00BD62AA" w:rsidRDefault="00BD62AA" w:rsidP="00BD62AA">
          <w:pPr>
            <w:pStyle w:val="TOC2"/>
            <w:rPr>
              <w:ins w:id="107" w:author="Lien Le" w:date="2024-12-11T16:59:00Z" w16du:dateUtc="2024-12-11T09:59:00Z"/>
              <w:rFonts w:asciiTheme="minorHAnsi" w:eastAsiaTheme="minorEastAsia" w:hAnsiTheme="minorHAnsi" w:cstheme="minorBidi"/>
              <w:kern w:val="2"/>
              <w:sz w:val="24"/>
              <w:szCs w:val="24"/>
              <w:lang w:val="en-US"/>
              <w14:ligatures w14:val="standardContextual"/>
            </w:rPr>
            <w:pPrChange w:id="108" w:author="Lien Le" w:date="2024-12-11T17:00:00Z" w16du:dateUtc="2024-12-11T10:00:00Z">
              <w:pPr>
                <w:pStyle w:val="TOC2"/>
                <w:tabs>
                  <w:tab w:val="right" w:pos="9111"/>
                </w:tabs>
              </w:pPr>
            </w:pPrChange>
          </w:pPr>
          <w:ins w:id="109" w:author="Lien Le" w:date="2024-12-11T16:59:00Z" w16du:dateUtc="2024-12-11T09:59:00Z">
            <w:r w:rsidRPr="00F05CC1">
              <w:rPr>
                <w:rStyle w:val="Hyperlink"/>
              </w:rPr>
              <w:fldChar w:fldCharType="begin"/>
            </w:r>
            <w:r w:rsidRPr="00F05CC1">
              <w:rPr>
                <w:rStyle w:val="Hyperlink"/>
              </w:rPr>
              <w:instrText xml:space="preserve"> </w:instrText>
            </w:r>
            <w:r>
              <w:instrText>HYPERLINK \l "_Toc184828773"</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3. Đối tượng và phạm vi nghiên cứu</w:t>
            </w:r>
            <w:r>
              <w:rPr>
                <w:webHidden/>
              </w:rPr>
              <w:tab/>
            </w:r>
            <w:r>
              <w:rPr>
                <w:webHidden/>
              </w:rPr>
              <w:fldChar w:fldCharType="begin"/>
            </w:r>
            <w:r>
              <w:rPr>
                <w:webHidden/>
              </w:rPr>
              <w:instrText xml:space="preserve"> PAGEREF _Toc184828773 \h </w:instrText>
            </w:r>
            <w:r>
              <w:rPr>
                <w:webHidden/>
              </w:rPr>
            </w:r>
          </w:ins>
          <w:r>
            <w:rPr>
              <w:webHidden/>
            </w:rPr>
            <w:fldChar w:fldCharType="separate"/>
          </w:r>
          <w:ins w:id="110" w:author="Lien Le" w:date="2024-12-11T17:07:00Z" w16du:dateUtc="2024-12-11T10:07:00Z">
            <w:r w:rsidR="003E0B1F">
              <w:rPr>
                <w:webHidden/>
              </w:rPr>
              <w:t>13</w:t>
            </w:r>
          </w:ins>
          <w:ins w:id="111" w:author="Lien Le" w:date="2024-12-11T16:59:00Z" w16du:dateUtc="2024-12-11T09:59:00Z">
            <w:r>
              <w:rPr>
                <w:webHidden/>
              </w:rPr>
              <w:fldChar w:fldCharType="end"/>
            </w:r>
            <w:r w:rsidRPr="00F05CC1">
              <w:rPr>
                <w:rStyle w:val="Hyperlink"/>
              </w:rPr>
              <w:fldChar w:fldCharType="end"/>
            </w:r>
          </w:ins>
        </w:p>
        <w:p w14:paraId="6D4261E6" w14:textId="4347E055" w:rsidR="00BD62AA" w:rsidRDefault="00BD62AA" w:rsidP="00BD62AA">
          <w:pPr>
            <w:pStyle w:val="TOC2"/>
            <w:rPr>
              <w:ins w:id="112" w:author="Lien Le" w:date="2024-12-11T16:59:00Z" w16du:dateUtc="2024-12-11T09:59:00Z"/>
              <w:rFonts w:asciiTheme="minorHAnsi" w:eastAsiaTheme="minorEastAsia" w:hAnsiTheme="minorHAnsi" w:cstheme="minorBidi"/>
              <w:kern w:val="2"/>
              <w:sz w:val="24"/>
              <w:szCs w:val="24"/>
              <w:lang w:val="en-US"/>
              <w14:ligatures w14:val="standardContextual"/>
            </w:rPr>
            <w:pPrChange w:id="113" w:author="Lien Le" w:date="2024-12-11T17:00:00Z" w16du:dateUtc="2024-12-11T10:00:00Z">
              <w:pPr>
                <w:pStyle w:val="TOC2"/>
                <w:tabs>
                  <w:tab w:val="right" w:pos="9111"/>
                </w:tabs>
              </w:pPr>
            </w:pPrChange>
          </w:pPr>
          <w:ins w:id="114" w:author="Lien Le" w:date="2024-12-11T16:59:00Z" w16du:dateUtc="2024-12-11T09:59:00Z">
            <w:r w:rsidRPr="00F05CC1">
              <w:rPr>
                <w:rStyle w:val="Hyperlink"/>
              </w:rPr>
              <w:fldChar w:fldCharType="begin"/>
            </w:r>
            <w:r w:rsidRPr="00F05CC1">
              <w:rPr>
                <w:rStyle w:val="Hyperlink"/>
              </w:rPr>
              <w:instrText xml:space="preserve"> </w:instrText>
            </w:r>
            <w:r>
              <w:instrText>HYPERLINK \l "_Toc184828774"</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4. Cấu trúc của khóa luận</w:t>
            </w:r>
            <w:r>
              <w:rPr>
                <w:webHidden/>
              </w:rPr>
              <w:tab/>
            </w:r>
            <w:r>
              <w:rPr>
                <w:webHidden/>
              </w:rPr>
              <w:fldChar w:fldCharType="begin"/>
            </w:r>
            <w:r>
              <w:rPr>
                <w:webHidden/>
              </w:rPr>
              <w:instrText xml:space="preserve"> PAGEREF _Toc184828774 \h </w:instrText>
            </w:r>
            <w:r>
              <w:rPr>
                <w:webHidden/>
              </w:rPr>
            </w:r>
          </w:ins>
          <w:r>
            <w:rPr>
              <w:webHidden/>
            </w:rPr>
            <w:fldChar w:fldCharType="separate"/>
          </w:r>
          <w:ins w:id="115" w:author="Lien Le" w:date="2024-12-11T17:07:00Z" w16du:dateUtc="2024-12-11T10:07:00Z">
            <w:r w:rsidR="003E0B1F">
              <w:rPr>
                <w:webHidden/>
              </w:rPr>
              <w:t>14</w:t>
            </w:r>
          </w:ins>
          <w:ins w:id="116" w:author="Lien Le" w:date="2024-12-11T16:59:00Z" w16du:dateUtc="2024-12-11T09:59:00Z">
            <w:r>
              <w:rPr>
                <w:webHidden/>
              </w:rPr>
              <w:fldChar w:fldCharType="end"/>
            </w:r>
            <w:r w:rsidRPr="00F05CC1">
              <w:rPr>
                <w:rStyle w:val="Hyperlink"/>
              </w:rPr>
              <w:fldChar w:fldCharType="end"/>
            </w:r>
          </w:ins>
        </w:p>
        <w:p w14:paraId="26B29357" w14:textId="43B1E093" w:rsidR="00BD62AA" w:rsidRDefault="00BD62AA">
          <w:pPr>
            <w:pStyle w:val="TOC1"/>
            <w:tabs>
              <w:tab w:val="right" w:pos="9111"/>
            </w:tabs>
            <w:rPr>
              <w:ins w:id="11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1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"_Toc184828775"</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CHƯƠNG 1: TỔNG QUAN VỀ NGHIÊN CỨU</w:t>
            </w:r>
            <w:r>
              <w:rPr>
                <w:noProof/>
                <w:webHidden/>
              </w:rPr>
              <w:tab/>
            </w:r>
            <w:r>
              <w:rPr>
                <w:noProof/>
                <w:webHidden/>
              </w:rPr>
              <w:fldChar w:fldCharType="begin"/>
            </w:r>
            <w:r>
              <w:rPr>
                <w:noProof/>
                <w:webHidden/>
              </w:rPr>
              <w:instrText xml:space="preserve"> PAGEREF _Toc184828775 \h </w:instrText>
            </w:r>
            <w:r>
              <w:rPr>
                <w:noProof/>
                <w:webHidden/>
              </w:rPr>
            </w:r>
          </w:ins>
          <w:r>
            <w:rPr>
              <w:noProof/>
              <w:webHidden/>
            </w:rPr>
            <w:fldChar w:fldCharType="separate"/>
          </w:r>
          <w:ins w:id="119" w:author="Lien Le" w:date="2024-12-11T17:07:00Z" w16du:dateUtc="2024-12-11T10:07:00Z">
            <w:r w:rsidR="003E0B1F">
              <w:rPr>
                <w:noProof/>
                <w:webHidden/>
              </w:rPr>
              <w:t>16</w:t>
            </w:r>
          </w:ins>
          <w:ins w:id="120" w:author="Lien Le" w:date="2024-12-11T16:59:00Z" w16du:dateUtc="2024-12-11T09:59:00Z">
            <w:r>
              <w:rPr>
                <w:noProof/>
                <w:webHidden/>
              </w:rPr>
              <w:fldChar w:fldCharType="end"/>
            </w:r>
            <w:r w:rsidRPr="00F05CC1">
              <w:rPr>
                <w:rStyle w:val="Hyperlink"/>
                <w:noProof/>
              </w:rPr>
              <w:fldChar w:fldCharType="end"/>
            </w:r>
          </w:ins>
        </w:p>
        <w:p w14:paraId="2BCB41E7" w14:textId="3F5B803C" w:rsidR="00BD62AA" w:rsidRDefault="00BD62AA" w:rsidP="00BD62AA">
          <w:pPr>
            <w:pStyle w:val="TOC2"/>
            <w:rPr>
              <w:ins w:id="121" w:author="Lien Le" w:date="2024-12-11T16:59:00Z" w16du:dateUtc="2024-12-11T09:59:00Z"/>
              <w:rFonts w:asciiTheme="minorHAnsi" w:eastAsiaTheme="minorEastAsia" w:hAnsiTheme="minorHAnsi" w:cstheme="minorBidi"/>
              <w:kern w:val="2"/>
              <w:sz w:val="24"/>
              <w:szCs w:val="24"/>
              <w:lang w:val="en-US"/>
              <w14:ligatures w14:val="standardContextual"/>
            </w:rPr>
            <w:pPrChange w:id="122" w:author="Lien Le" w:date="2024-12-11T17:00:00Z" w16du:dateUtc="2024-12-11T10:00:00Z">
              <w:pPr>
                <w:pStyle w:val="TOC2"/>
                <w:tabs>
                  <w:tab w:val="right" w:pos="9111"/>
                </w:tabs>
              </w:pPr>
            </w:pPrChange>
          </w:pPr>
          <w:ins w:id="123" w:author="Lien Le" w:date="2024-12-11T16:59:00Z" w16du:dateUtc="2024-12-11T09:59:00Z">
            <w:r w:rsidRPr="00F05CC1">
              <w:rPr>
                <w:rStyle w:val="Hyperlink"/>
              </w:rPr>
              <w:fldChar w:fldCharType="begin"/>
            </w:r>
            <w:r w:rsidRPr="00F05CC1">
              <w:rPr>
                <w:rStyle w:val="Hyperlink"/>
              </w:rPr>
              <w:instrText xml:space="preserve"> </w:instrText>
            </w:r>
            <w:r>
              <w:instrText>HYPERLINK \l "_Toc184828776"</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1.1. Tổng quan tình hình nghiên cứu trong và ngoài nước</w:t>
            </w:r>
            <w:r>
              <w:rPr>
                <w:webHidden/>
              </w:rPr>
              <w:tab/>
            </w:r>
            <w:r>
              <w:rPr>
                <w:webHidden/>
              </w:rPr>
              <w:fldChar w:fldCharType="begin"/>
            </w:r>
            <w:r>
              <w:rPr>
                <w:webHidden/>
              </w:rPr>
              <w:instrText xml:space="preserve"> PAGEREF _Toc184828776 \h </w:instrText>
            </w:r>
            <w:r>
              <w:rPr>
                <w:webHidden/>
              </w:rPr>
            </w:r>
          </w:ins>
          <w:r>
            <w:rPr>
              <w:webHidden/>
            </w:rPr>
            <w:fldChar w:fldCharType="separate"/>
          </w:r>
          <w:ins w:id="124" w:author="Lien Le" w:date="2024-12-11T17:07:00Z" w16du:dateUtc="2024-12-11T10:07:00Z">
            <w:r w:rsidR="003E0B1F">
              <w:rPr>
                <w:webHidden/>
              </w:rPr>
              <w:t>16</w:t>
            </w:r>
          </w:ins>
          <w:ins w:id="125" w:author="Lien Le" w:date="2024-12-11T16:59:00Z" w16du:dateUtc="2024-12-11T09:59:00Z">
            <w:r>
              <w:rPr>
                <w:webHidden/>
              </w:rPr>
              <w:fldChar w:fldCharType="end"/>
            </w:r>
            <w:r w:rsidRPr="00F05CC1">
              <w:rPr>
                <w:rStyle w:val="Hyperlink"/>
              </w:rPr>
              <w:fldChar w:fldCharType="end"/>
            </w:r>
          </w:ins>
        </w:p>
        <w:p w14:paraId="2FAC17D5" w14:textId="7DCE68F1" w:rsidR="00BD62AA" w:rsidRDefault="00BD62AA" w:rsidP="00BD62AA">
          <w:pPr>
            <w:pStyle w:val="TOC2"/>
            <w:rPr>
              <w:ins w:id="126" w:author="Lien Le" w:date="2024-12-11T16:59:00Z" w16du:dateUtc="2024-12-11T09:59:00Z"/>
              <w:rFonts w:asciiTheme="minorHAnsi" w:eastAsiaTheme="minorEastAsia" w:hAnsiTheme="minorHAnsi" w:cstheme="minorBidi"/>
              <w:kern w:val="2"/>
              <w:sz w:val="24"/>
              <w:szCs w:val="24"/>
              <w:lang w:val="en-US"/>
              <w14:ligatures w14:val="standardContextual"/>
            </w:rPr>
            <w:pPrChange w:id="127" w:author="Lien Le" w:date="2024-12-11T17:00:00Z" w16du:dateUtc="2024-12-11T10:00:00Z">
              <w:pPr>
                <w:pStyle w:val="TOC2"/>
                <w:tabs>
                  <w:tab w:val="right" w:pos="9111"/>
                </w:tabs>
              </w:pPr>
            </w:pPrChange>
          </w:pPr>
          <w:ins w:id="128" w:author="Lien Le" w:date="2024-12-11T16:59:00Z" w16du:dateUtc="2024-12-11T09:59:00Z">
            <w:r w:rsidRPr="00F05CC1">
              <w:rPr>
                <w:rStyle w:val="Hyperlink"/>
              </w:rPr>
              <w:fldChar w:fldCharType="begin"/>
            </w:r>
            <w:r w:rsidRPr="00F05CC1">
              <w:rPr>
                <w:rStyle w:val="Hyperlink"/>
              </w:rPr>
              <w:instrText xml:space="preserve"> </w:instrText>
            </w:r>
            <w:r>
              <w:instrText>HYPERLINK \l "_Toc184828777"</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1.2. Cơ sở lý thuyết</w:t>
            </w:r>
            <w:r>
              <w:rPr>
                <w:webHidden/>
              </w:rPr>
              <w:tab/>
            </w:r>
            <w:r>
              <w:rPr>
                <w:webHidden/>
              </w:rPr>
              <w:fldChar w:fldCharType="begin"/>
            </w:r>
            <w:r>
              <w:rPr>
                <w:webHidden/>
              </w:rPr>
              <w:instrText xml:space="preserve"> PAGEREF _Toc184828777 \h </w:instrText>
            </w:r>
            <w:r>
              <w:rPr>
                <w:webHidden/>
              </w:rPr>
            </w:r>
          </w:ins>
          <w:r>
            <w:rPr>
              <w:webHidden/>
            </w:rPr>
            <w:fldChar w:fldCharType="separate"/>
          </w:r>
          <w:ins w:id="129" w:author="Lien Le" w:date="2024-12-11T17:07:00Z" w16du:dateUtc="2024-12-11T10:07:00Z">
            <w:r w:rsidR="003E0B1F">
              <w:rPr>
                <w:webHidden/>
              </w:rPr>
              <w:t>17</w:t>
            </w:r>
          </w:ins>
          <w:ins w:id="130" w:author="Lien Le" w:date="2024-12-11T16:59:00Z" w16du:dateUtc="2024-12-11T09:59:00Z">
            <w:r>
              <w:rPr>
                <w:webHidden/>
              </w:rPr>
              <w:fldChar w:fldCharType="end"/>
            </w:r>
            <w:r w:rsidRPr="00F05CC1">
              <w:rPr>
                <w:rStyle w:val="Hyperlink"/>
              </w:rPr>
              <w:fldChar w:fldCharType="end"/>
            </w:r>
          </w:ins>
        </w:p>
        <w:p w14:paraId="781B02D8" w14:textId="07AB545A" w:rsidR="00BD62AA" w:rsidRDefault="00BD62AA">
          <w:pPr>
            <w:pStyle w:val="TOC3"/>
            <w:tabs>
              <w:tab w:val="right" w:pos="9111"/>
            </w:tabs>
            <w:rPr>
              <w:ins w:id="131"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32"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"_Toc184828778"</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1.2.1. Nhóm cổ phiếu ngành CNTT trên thị trường chứng khoán</w:t>
            </w:r>
            <w:r>
              <w:rPr>
                <w:noProof/>
                <w:webHidden/>
              </w:rPr>
              <w:tab/>
            </w:r>
            <w:r>
              <w:rPr>
                <w:noProof/>
                <w:webHidden/>
              </w:rPr>
              <w:fldChar w:fldCharType="begin"/>
            </w:r>
            <w:r>
              <w:rPr>
                <w:noProof/>
                <w:webHidden/>
              </w:rPr>
              <w:instrText xml:space="preserve"> PAGEREF _Toc184828778 \h </w:instrText>
            </w:r>
            <w:r>
              <w:rPr>
                <w:noProof/>
                <w:webHidden/>
              </w:rPr>
            </w:r>
          </w:ins>
          <w:r>
            <w:rPr>
              <w:noProof/>
              <w:webHidden/>
            </w:rPr>
            <w:fldChar w:fldCharType="separate"/>
          </w:r>
          <w:ins w:id="133" w:author="Lien Le" w:date="2024-12-11T17:07:00Z" w16du:dateUtc="2024-12-11T10:07:00Z">
            <w:r w:rsidR="003E0B1F">
              <w:rPr>
                <w:noProof/>
                <w:webHidden/>
              </w:rPr>
              <w:t>17</w:t>
            </w:r>
          </w:ins>
          <w:ins w:id="134" w:author="Lien Le" w:date="2024-12-11T16:59:00Z" w16du:dateUtc="2024-12-11T09:59:00Z">
            <w:r>
              <w:rPr>
                <w:noProof/>
                <w:webHidden/>
              </w:rPr>
              <w:fldChar w:fldCharType="end"/>
            </w:r>
            <w:r w:rsidRPr="00F05CC1">
              <w:rPr>
                <w:rStyle w:val="Hyperlink"/>
                <w:noProof/>
              </w:rPr>
              <w:fldChar w:fldCharType="end"/>
            </w:r>
          </w:ins>
        </w:p>
        <w:p w14:paraId="3F4908B6" w14:textId="0300E787" w:rsidR="00BD62AA" w:rsidRDefault="00BD62AA">
          <w:pPr>
            <w:pStyle w:val="TOC4"/>
            <w:tabs>
              <w:tab w:val="right" w:pos="9111"/>
            </w:tabs>
            <w:rPr>
              <w:ins w:id="135"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36"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"_Toc184828779"</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1.2.1.1. Tổng quan về ngành CNTT trong thị trường chứng khoán</w:t>
            </w:r>
            <w:r>
              <w:rPr>
                <w:noProof/>
                <w:webHidden/>
              </w:rPr>
              <w:tab/>
            </w:r>
            <w:r>
              <w:rPr>
                <w:noProof/>
                <w:webHidden/>
              </w:rPr>
              <w:fldChar w:fldCharType="begin"/>
            </w:r>
            <w:r>
              <w:rPr>
                <w:noProof/>
                <w:webHidden/>
              </w:rPr>
              <w:instrText xml:space="preserve"> PAGEREF _Toc184828779 \h </w:instrText>
            </w:r>
            <w:r>
              <w:rPr>
                <w:noProof/>
                <w:webHidden/>
              </w:rPr>
            </w:r>
          </w:ins>
          <w:r>
            <w:rPr>
              <w:noProof/>
              <w:webHidden/>
            </w:rPr>
            <w:fldChar w:fldCharType="separate"/>
          </w:r>
          <w:ins w:id="137" w:author="Lien Le" w:date="2024-12-11T17:07:00Z" w16du:dateUtc="2024-12-11T10:07:00Z">
            <w:r w:rsidR="003E0B1F">
              <w:rPr>
                <w:noProof/>
                <w:webHidden/>
              </w:rPr>
              <w:t>17</w:t>
            </w:r>
          </w:ins>
          <w:ins w:id="138" w:author="Lien Le" w:date="2024-12-11T16:59:00Z" w16du:dateUtc="2024-12-11T09:59:00Z">
            <w:r>
              <w:rPr>
                <w:noProof/>
                <w:webHidden/>
              </w:rPr>
              <w:fldChar w:fldCharType="end"/>
            </w:r>
            <w:r w:rsidRPr="00F05CC1">
              <w:rPr>
                <w:rStyle w:val="Hyperlink"/>
                <w:noProof/>
              </w:rPr>
              <w:fldChar w:fldCharType="end"/>
            </w:r>
          </w:ins>
        </w:p>
        <w:p w14:paraId="6FE00BDA" w14:textId="35A377E9" w:rsidR="00BD62AA" w:rsidRDefault="00BD62AA">
          <w:pPr>
            <w:pStyle w:val="TOC4"/>
            <w:tabs>
              <w:tab w:val="right" w:pos="9111"/>
            </w:tabs>
            <w:rPr>
              <w:ins w:id="13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40"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"_Toc184828780"</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1.2.1.2. Hiệu suất cổ phiếu của các công ty CNTT so với các ngành khác</w:t>
            </w:r>
            <w:r>
              <w:rPr>
                <w:noProof/>
                <w:webHidden/>
              </w:rPr>
              <w:tab/>
            </w:r>
            <w:r>
              <w:rPr>
                <w:noProof/>
                <w:webHidden/>
              </w:rPr>
              <w:fldChar w:fldCharType="begin"/>
            </w:r>
            <w:r>
              <w:rPr>
                <w:noProof/>
                <w:webHidden/>
              </w:rPr>
              <w:instrText xml:space="preserve"> PAGEREF _Toc184828780 \h </w:instrText>
            </w:r>
            <w:r>
              <w:rPr>
                <w:noProof/>
                <w:webHidden/>
              </w:rPr>
            </w:r>
          </w:ins>
          <w:r>
            <w:rPr>
              <w:noProof/>
              <w:webHidden/>
            </w:rPr>
            <w:fldChar w:fldCharType="separate"/>
          </w:r>
          <w:ins w:id="141" w:author="Lien Le" w:date="2024-12-11T17:07:00Z" w16du:dateUtc="2024-12-11T10:07:00Z">
            <w:r w:rsidR="003E0B1F">
              <w:rPr>
                <w:noProof/>
                <w:webHidden/>
              </w:rPr>
              <w:t>17</w:t>
            </w:r>
          </w:ins>
          <w:ins w:id="142" w:author="Lien Le" w:date="2024-12-11T16:59:00Z" w16du:dateUtc="2024-12-11T09:59:00Z">
            <w:r>
              <w:rPr>
                <w:noProof/>
                <w:webHidden/>
              </w:rPr>
              <w:fldChar w:fldCharType="end"/>
            </w:r>
            <w:r w:rsidRPr="00F05CC1">
              <w:rPr>
                <w:rStyle w:val="Hyperlink"/>
                <w:noProof/>
              </w:rPr>
              <w:fldChar w:fldCharType="end"/>
            </w:r>
          </w:ins>
        </w:p>
        <w:p w14:paraId="01338CF4" w14:textId="256C44C0" w:rsidR="00BD62AA" w:rsidRDefault="00BD62AA">
          <w:pPr>
            <w:pStyle w:val="TOC4"/>
            <w:tabs>
              <w:tab w:val="right" w:pos="9111"/>
            </w:tabs>
            <w:rPr>
              <w:ins w:id="14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4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"_Toc184828781"</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1.2.1.3. Các yếu tố ảnh hưởng đến hiệu suất cổ phiếu CNTT</w:t>
            </w:r>
            <w:r>
              <w:rPr>
                <w:noProof/>
                <w:webHidden/>
              </w:rPr>
              <w:tab/>
            </w:r>
            <w:r>
              <w:rPr>
                <w:noProof/>
                <w:webHidden/>
              </w:rPr>
              <w:fldChar w:fldCharType="begin"/>
            </w:r>
            <w:r>
              <w:rPr>
                <w:noProof/>
                <w:webHidden/>
              </w:rPr>
              <w:instrText xml:space="preserve"> PAGEREF _Toc184828781 \h </w:instrText>
            </w:r>
            <w:r>
              <w:rPr>
                <w:noProof/>
                <w:webHidden/>
              </w:rPr>
            </w:r>
          </w:ins>
          <w:r>
            <w:rPr>
              <w:noProof/>
              <w:webHidden/>
            </w:rPr>
            <w:fldChar w:fldCharType="separate"/>
          </w:r>
          <w:ins w:id="145" w:author="Lien Le" w:date="2024-12-11T17:07:00Z" w16du:dateUtc="2024-12-11T10:07:00Z">
            <w:r w:rsidR="003E0B1F">
              <w:rPr>
                <w:noProof/>
                <w:webHidden/>
              </w:rPr>
              <w:t>17</w:t>
            </w:r>
          </w:ins>
          <w:ins w:id="146" w:author="Lien Le" w:date="2024-12-11T16:59:00Z" w16du:dateUtc="2024-12-11T09:59:00Z">
            <w:r>
              <w:rPr>
                <w:noProof/>
                <w:webHidden/>
              </w:rPr>
              <w:fldChar w:fldCharType="end"/>
            </w:r>
            <w:r w:rsidRPr="00F05CC1">
              <w:rPr>
                <w:rStyle w:val="Hyperlink"/>
                <w:noProof/>
              </w:rPr>
              <w:fldChar w:fldCharType="end"/>
            </w:r>
          </w:ins>
        </w:p>
        <w:p w14:paraId="31B32FB4" w14:textId="2FD89EA5" w:rsidR="00BD62AA" w:rsidRDefault="00BD62AA">
          <w:pPr>
            <w:pStyle w:val="TOC3"/>
            <w:tabs>
              <w:tab w:val="right" w:pos="9111"/>
            </w:tabs>
            <w:rPr>
              <w:ins w:id="14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4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"_Toc184828782"</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1.2.2. Tổng</w:t>
            </w:r>
            <w:r w:rsidRPr="00F05CC1">
              <w:rPr>
                <w:rStyle w:val="Hyperlink"/>
                <w:noProof/>
              </w:rPr>
              <w:t xml:space="preserve"> </w:t>
            </w:r>
            <w:r w:rsidRPr="00F05CC1">
              <w:rPr>
                <w:rStyle w:val="Hyperlink"/>
                <w:noProof/>
              </w:rPr>
              <w:t>quan về kỹ thuật giao dịch theo cặp</w:t>
            </w:r>
          </w:ins>
          <w:ins w:id="149" w:author="Lien Le" w:date="2024-12-11T17:02:00Z" w16du:dateUtc="2024-12-11T10:02:00Z">
            <w:r>
              <w:rPr>
                <w:rStyle w:val="Hyperlink"/>
                <w:noProof/>
                <w:lang w:val="en-US"/>
              </w:rPr>
              <w:t xml:space="preserve"> để tìm ra t</w:t>
            </w:r>
          </w:ins>
          <w:ins w:id="150" w:author="Lien Le" w:date="2024-12-11T17:03:00Z" w16du:dateUtc="2024-12-11T10:03:00Z">
            <w:r>
              <w:rPr>
                <w:rStyle w:val="Hyperlink"/>
                <w:noProof/>
                <w:lang w:val="en-US"/>
              </w:rPr>
              <w:t>ương quan giữa các cổ phiếu</w:t>
            </w:r>
          </w:ins>
          <w:ins w:id="151" w:author="Lien Le" w:date="2024-12-11T16:59:00Z" w16du:dateUtc="2024-12-11T09:59:00Z">
            <w:r>
              <w:rPr>
                <w:noProof/>
                <w:webHidden/>
              </w:rPr>
              <w:tab/>
            </w:r>
            <w:r>
              <w:rPr>
                <w:noProof/>
                <w:webHidden/>
              </w:rPr>
              <w:fldChar w:fldCharType="begin"/>
            </w:r>
            <w:r>
              <w:rPr>
                <w:noProof/>
                <w:webHidden/>
              </w:rPr>
              <w:instrText xml:space="preserve"> PAGEREF _Toc184828782 \h </w:instrText>
            </w:r>
            <w:r>
              <w:rPr>
                <w:noProof/>
                <w:webHidden/>
              </w:rPr>
            </w:r>
          </w:ins>
          <w:r>
            <w:rPr>
              <w:noProof/>
              <w:webHidden/>
            </w:rPr>
            <w:fldChar w:fldCharType="separate"/>
          </w:r>
          <w:ins w:id="152" w:author="Lien Le" w:date="2024-12-11T17:07:00Z" w16du:dateUtc="2024-12-11T10:07:00Z">
            <w:r w:rsidR="003E0B1F">
              <w:rPr>
                <w:noProof/>
                <w:webHidden/>
              </w:rPr>
              <w:t>18</w:t>
            </w:r>
          </w:ins>
          <w:ins w:id="153" w:author="Lien Le" w:date="2024-12-11T16:59:00Z" w16du:dateUtc="2024-12-11T09:59:00Z">
            <w:r>
              <w:rPr>
                <w:noProof/>
                <w:webHidden/>
              </w:rPr>
              <w:fldChar w:fldCharType="end"/>
            </w:r>
            <w:r w:rsidRPr="00F05CC1">
              <w:rPr>
                <w:rStyle w:val="Hyperlink"/>
                <w:noProof/>
              </w:rPr>
              <w:fldChar w:fldCharType="end"/>
            </w:r>
          </w:ins>
        </w:p>
        <w:p w14:paraId="4239D5AC" w14:textId="6A51EB5A" w:rsidR="00BD62AA" w:rsidRDefault="00BD62AA">
          <w:pPr>
            <w:pStyle w:val="TOC4"/>
            <w:tabs>
              <w:tab w:val="right" w:pos="9111"/>
            </w:tabs>
            <w:rPr>
              <w:ins w:id="154"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55"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"_Toc184828783"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 xml:space="preserve">1.2.2.1. </w:t>
            </w:r>
            <w:r w:rsidRPr="00F05CC1">
              <w:rPr>
                <w:rStyle w:val="Hyperlink"/>
                <w:noProof/>
                <w:lang w:val="en-US"/>
              </w:rPr>
              <w:t xml:space="preserve">Tổng quan về kỹ thuật </w:t>
            </w:r>
            <w:r w:rsidRPr="00F05CC1">
              <w:rPr>
                <w:rStyle w:val="Hyperlink"/>
                <w:noProof/>
              </w:rPr>
              <w:t>Pair Trading</w:t>
            </w:r>
            <w:r>
              <w:rPr>
                <w:noProof/>
                <w:webHidden/>
              </w:rPr>
              <w:tab/>
            </w:r>
            <w:r>
              <w:rPr>
                <w:noProof/>
                <w:webHidden/>
              </w:rPr>
              <w:fldChar w:fldCharType="begin"/>
            </w:r>
            <w:r>
              <w:rPr>
                <w:noProof/>
                <w:webHidden/>
              </w:rPr>
              <w:instrText xml:space="preserve"> PAGEREF _Toc184828783 \h </w:instrText>
            </w:r>
            <w:r>
              <w:rPr>
                <w:noProof/>
                <w:webHidden/>
              </w:rPr>
            </w:r>
          </w:ins>
          <w:r>
            <w:rPr>
              <w:noProof/>
              <w:webHidden/>
            </w:rPr>
            <w:fldChar w:fldCharType="separate"/>
          </w:r>
          <w:ins w:id="156" w:author="Lien Le" w:date="2024-12-11T17:07:00Z" w16du:dateUtc="2024-12-11T10:07:00Z">
            <w:r w:rsidR="003E0B1F">
              <w:rPr>
                <w:noProof/>
                <w:webHidden/>
              </w:rPr>
              <w:t>18</w:t>
            </w:r>
          </w:ins>
          <w:ins w:id="157" w:author="Lien Le" w:date="2024-12-11T16:59:00Z" w16du:dateUtc="2024-12-11T09:59:00Z">
            <w:r>
              <w:rPr>
                <w:noProof/>
                <w:webHidden/>
              </w:rPr>
              <w:fldChar w:fldCharType="end"/>
            </w:r>
            <w:r w:rsidRPr="00F05CC1">
              <w:rPr>
                <w:rStyle w:val="Hyperlink"/>
                <w:noProof/>
              </w:rPr>
              <w:fldChar w:fldCharType="end"/>
            </w:r>
          </w:ins>
        </w:p>
        <w:p w14:paraId="3FC6FF30" w14:textId="2BE739A7" w:rsidR="00BD62AA" w:rsidRDefault="00BD62AA">
          <w:pPr>
            <w:pStyle w:val="TOC4"/>
            <w:tabs>
              <w:tab w:val="right" w:pos="9111"/>
            </w:tabs>
            <w:rPr>
              <w:ins w:id="158"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59"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"_Toc184828784"</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lang w:val="en-US"/>
              </w:rPr>
              <w:t>1.2.2.2. Tổng quan về kỹ thuật Reversal Trading</w:t>
            </w:r>
            <w:r>
              <w:rPr>
                <w:noProof/>
                <w:webHidden/>
              </w:rPr>
              <w:tab/>
            </w:r>
            <w:r>
              <w:rPr>
                <w:noProof/>
                <w:webHidden/>
              </w:rPr>
              <w:fldChar w:fldCharType="begin"/>
            </w:r>
            <w:r>
              <w:rPr>
                <w:noProof/>
                <w:webHidden/>
              </w:rPr>
              <w:instrText xml:space="preserve"> PAGEREF _Toc184828784 \h </w:instrText>
            </w:r>
            <w:r>
              <w:rPr>
                <w:noProof/>
                <w:webHidden/>
              </w:rPr>
            </w:r>
          </w:ins>
          <w:r>
            <w:rPr>
              <w:noProof/>
              <w:webHidden/>
            </w:rPr>
            <w:fldChar w:fldCharType="separate"/>
          </w:r>
          <w:ins w:id="160" w:author="Lien Le" w:date="2024-12-11T17:07:00Z" w16du:dateUtc="2024-12-11T10:07:00Z">
            <w:r w:rsidR="003E0B1F">
              <w:rPr>
                <w:noProof/>
                <w:webHidden/>
              </w:rPr>
              <w:t>19</w:t>
            </w:r>
          </w:ins>
          <w:ins w:id="161" w:author="Lien Le" w:date="2024-12-11T16:59:00Z" w16du:dateUtc="2024-12-11T09:59:00Z">
            <w:r>
              <w:rPr>
                <w:noProof/>
                <w:webHidden/>
              </w:rPr>
              <w:fldChar w:fldCharType="end"/>
            </w:r>
            <w:r w:rsidRPr="00F05CC1">
              <w:rPr>
                <w:rStyle w:val="Hyperlink"/>
                <w:noProof/>
              </w:rPr>
              <w:fldChar w:fldCharType="end"/>
            </w:r>
          </w:ins>
        </w:p>
        <w:p w14:paraId="5038B28C" w14:textId="46FDC4DD" w:rsidR="00BD62AA" w:rsidRDefault="00BD62AA">
          <w:pPr>
            <w:pStyle w:val="TOC3"/>
            <w:tabs>
              <w:tab w:val="right" w:pos="9111"/>
            </w:tabs>
            <w:rPr>
              <w:ins w:id="162"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63"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"_Toc184828785"</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lang w:val="en-US"/>
              </w:rPr>
              <w:t>1.2.3. Tổng quan về các mô hình học máy để d</w:t>
            </w:r>
            <w:r w:rsidRPr="00F05CC1">
              <w:rPr>
                <w:rStyle w:val="Hyperlink"/>
                <w:noProof/>
              </w:rPr>
              <w:t>ự đoán giá cổ phiếu</w:t>
            </w:r>
            <w:r>
              <w:rPr>
                <w:noProof/>
                <w:webHidden/>
              </w:rPr>
              <w:tab/>
            </w:r>
            <w:r>
              <w:rPr>
                <w:noProof/>
                <w:webHidden/>
              </w:rPr>
              <w:fldChar w:fldCharType="begin"/>
            </w:r>
            <w:r>
              <w:rPr>
                <w:noProof/>
                <w:webHidden/>
              </w:rPr>
              <w:instrText xml:space="preserve"> PAGEREF _Toc184828785 \h </w:instrText>
            </w:r>
            <w:r>
              <w:rPr>
                <w:noProof/>
                <w:webHidden/>
              </w:rPr>
            </w:r>
          </w:ins>
          <w:r>
            <w:rPr>
              <w:noProof/>
              <w:webHidden/>
            </w:rPr>
            <w:fldChar w:fldCharType="separate"/>
          </w:r>
          <w:ins w:id="164" w:author="Lien Le" w:date="2024-12-11T17:07:00Z" w16du:dateUtc="2024-12-11T10:07:00Z">
            <w:r w:rsidR="003E0B1F">
              <w:rPr>
                <w:noProof/>
                <w:webHidden/>
              </w:rPr>
              <w:t>21</w:t>
            </w:r>
          </w:ins>
          <w:ins w:id="165" w:author="Lien Le" w:date="2024-12-11T16:59:00Z" w16du:dateUtc="2024-12-11T09:59:00Z">
            <w:r>
              <w:rPr>
                <w:noProof/>
                <w:webHidden/>
              </w:rPr>
              <w:fldChar w:fldCharType="end"/>
            </w:r>
            <w:r w:rsidRPr="00F05CC1">
              <w:rPr>
                <w:rStyle w:val="Hyperlink"/>
                <w:noProof/>
              </w:rPr>
              <w:fldChar w:fldCharType="end"/>
            </w:r>
          </w:ins>
        </w:p>
        <w:p w14:paraId="2A268418" w14:textId="1E7990F7" w:rsidR="00BD62AA" w:rsidRDefault="00BD62AA">
          <w:pPr>
            <w:pStyle w:val="TOC4"/>
            <w:tabs>
              <w:tab w:val="left" w:pos="1920"/>
              <w:tab w:val="right" w:pos="9111"/>
            </w:tabs>
            <w:rPr>
              <w:ins w:id="166"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67"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"_Toc184828786"</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lang w:val="en-US"/>
              </w:rPr>
              <w:t>1.2.3.1</w:t>
            </w:r>
            <w:r>
              <w:rPr>
                <w:rFonts w:asciiTheme="minorHAnsi" w:eastAsiaTheme="minorEastAsia" w:hAnsiTheme="minorHAnsi" w:cstheme="minorBidi"/>
                <w:noProof/>
                <w:kern w:val="2"/>
                <w:sz w:val="24"/>
                <w:szCs w:val="24"/>
                <w:lang w:val="en-US"/>
                <w14:ligatures w14:val="standardContextual"/>
              </w:rPr>
              <w:tab/>
            </w:r>
            <w:r w:rsidRPr="00F05CC1">
              <w:rPr>
                <w:rStyle w:val="Hyperlink"/>
                <w:noProof/>
                <w:lang w:val="en-US"/>
              </w:rPr>
              <w:t>Mô hình thống kê truyền thống ARIMA (AutoRegressive Integrated Moving Average)</w:t>
            </w:r>
            <w:r>
              <w:rPr>
                <w:noProof/>
                <w:webHidden/>
              </w:rPr>
              <w:tab/>
            </w:r>
            <w:r>
              <w:rPr>
                <w:noProof/>
                <w:webHidden/>
              </w:rPr>
              <w:fldChar w:fldCharType="begin"/>
            </w:r>
            <w:r>
              <w:rPr>
                <w:noProof/>
                <w:webHidden/>
              </w:rPr>
              <w:instrText xml:space="preserve"> PAGEREF _Toc184828786 \h </w:instrText>
            </w:r>
            <w:r>
              <w:rPr>
                <w:noProof/>
                <w:webHidden/>
              </w:rPr>
            </w:r>
          </w:ins>
          <w:r>
            <w:rPr>
              <w:noProof/>
              <w:webHidden/>
            </w:rPr>
            <w:fldChar w:fldCharType="separate"/>
          </w:r>
          <w:ins w:id="168" w:author="Lien Le" w:date="2024-12-11T17:07:00Z" w16du:dateUtc="2024-12-11T10:07:00Z">
            <w:r w:rsidR="003E0B1F">
              <w:rPr>
                <w:noProof/>
                <w:webHidden/>
              </w:rPr>
              <w:t>21</w:t>
            </w:r>
          </w:ins>
          <w:ins w:id="169" w:author="Lien Le" w:date="2024-12-11T16:59:00Z" w16du:dateUtc="2024-12-11T09:59:00Z">
            <w:r>
              <w:rPr>
                <w:noProof/>
                <w:webHidden/>
              </w:rPr>
              <w:fldChar w:fldCharType="end"/>
            </w:r>
            <w:r w:rsidRPr="00F05CC1">
              <w:rPr>
                <w:rStyle w:val="Hyperlink"/>
                <w:noProof/>
              </w:rPr>
              <w:fldChar w:fldCharType="end"/>
            </w:r>
          </w:ins>
        </w:p>
        <w:p w14:paraId="22A66164" w14:textId="7DC7C31E" w:rsidR="00BD62AA" w:rsidRDefault="00BD62AA">
          <w:pPr>
            <w:pStyle w:val="TOC4"/>
            <w:tabs>
              <w:tab w:val="left" w:pos="1920"/>
              <w:tab w:val="right" w:pos="9111"/>
            </w:tabs>
            <w:rPr>
              <w:ins w:id="170"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71"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"_Toc184828787"</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lang w:val="en-US"/>
              </w:rPr>
              <w:t>1.2.3.2</w:t>
            </w:r>
            <w:r>
              <w:rPr>
                <w:rFonts w:asciiTheme="minorHAnsi" w:eastAsiaTheme="minorEastAsia" w:hAnsiTheme="minorHAnsi" w:cstheme="minorBidi"/>
                <w:noProof/>
                <w:kern w:val="2"/>
                <w:sz w:val="24"/>
                <w:szCs w:val="24"/>
                <w:lang w:val="en-US"/>
                <w14:ligatures w14:val="standardContextual"/>
              </w:rPr>
              <w:tab/>
            </w:r>
            <w:r w:rsidRPr="00F05CC1">
              <w:rPr>
                <w:rStyle w:val="Hyperlink"/>
                <w:noProof/>
                <w:lang w:val="en-US"/>
              </w:rPr>
              <w:t>Mô hình hồi quy Ridge (Ridge Linear Regression)</w:t>
            </w:r>
            <w:r>
              <w:rPr>
                <w:noProof/>
                <w:webHidden/>
              </w:rPr>
              <w:tab/>
            </w:r>
            <w:r>
              <w:rPr>
                <w:noProof/>
                <w:webHidden/>
              </w:rPr>
              <w:fldChar w:fldCharType="begin"/>
            </w:r>
            <w:r>
              <w:rPr>
                <w:noProof/>
                <w:webHidden/>
              </w:rPr>
              <w:instrText xml:space="preserve"> PAGEREF _Toc184828787 \h </w:instrText>
            </w:r>
            <w:r>
              <w:rPr>
                <w:noProof/>
                <w:webHidden/>
              </w:rPr>
            </w:r>
          </w:ins>
          <w:r>
            <w:rPr>
              <w:noProof/>
              <w:webHidden/>
            </w:rPr>
            <w:fldChar w:fldCharType="separate"/>
          </w:r>
          <w:ins w:id="172" w:author="Lien Le" w:date="2024-12-11T17:07:00Z" w16du:dateUtc="2024-12-11T10:07:00Z">
            <w:r w:rsidR="003E0B1F">
              <w:rPr>
                <w:noProof/>
                <w:webHidden/>
              </w:rPr>
              <w:t>21</w:t>
            </w:r>
          </w:ins>
          <w:ins w:id="173" w:author="Lien Le" w:date="2024-12-11T16:59:00Z" w16du:dateUtc="2024-12-11T09:59:00Z">
            <w:r>
              <w:rPr>
                <w:noProof/>
                <w:webHidden/>
              </w:rPr>
              <w:fldChar w:fldCharType="end"/>
            </w:r>
            <w:r w:rsidRPr="00F05CC1">
              <w:rPr>
                <w:rStyle w:val="Hyperlink"/>
                <w:noProof/>
              </w:rPr>
              <w:fldChar w:fldCharType="end"/>
            </w:r>
          </w:ins>
        </w:p>
        <w:p w14:paraId="63F2F68B" w14:textId="3FD07AC0" w:rsidR="00BD62AA" w:rsidRDefault="00BD62AA">
          <w:pPr>
            <w:pStyle w:val="TOC4"/>
            <w:tabs>
              <w:tab w:val="left" w:pos="1920"/>
              <w:tab w:val="right" w:pos="9111"/>
            </w:tabs>
            <w:rPr>
              <w:ins w:id="174"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75" w:author="Lien Le" w:date="2024-12-11T16:59:00Z" w16du:dateUtc="2024-12-11T09:59:00Z">
            <w:r w:rsidRPr="00F05CC1">
              <w:rPr>
                <w:rStyle w:val="Hyperlink"/>
                <w:noProof/>
              </w:rPr>
              <w:lastRenderedPageBreak/>
              <w:fldChar w:fldCharType="begin"/>
            </w:r>
            <w:r w:rsidRPr="00F05CC1">
              <w:rPr>
                <w:rStyle w:val="Hyperlink"/>
                <w:noProof/>
              </w:rPr>
              <w:instrText xml:space="preserve"> </w:instrText>
            </w:r>
            <w:r>
              <w:rPr>
                <w:noProof/>
              </w:rPr>
              <w:instrText>HYPERLINK \l "_Toc184828788"</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lang w:val="en-US"/>
              </w:rPr>
              <w:t>1.2.3.3</w:t>
            </w:r>
            <w:r>
              <w:rPr>
                <w:rFonts w:asciiTheme="minorHAnsi" w:eastAsiaTheme="minorEastAsia" w:hAnsiTheme="minorHAnsi" w:cstheme="minorBidi"/>
                <w:noProof/>
                <w:kern w:val="2"/>
                <w:sz w:val="24"/>
                <w:szCs w:val="24"/>
                <w:lang w:val="en-US"/>
                <w14:ligatures w14:val="standardContextual"/>
              </w:rPr>
              <w:tab/>
            </w:r>
            <w:r w:rsidRPr="00F05CC1">
              <w:rPr>
                <w:rStyle w:val="Hyperlink"/>
                <w:noProof/>
                <w:lang w:val="en-US"/>
              </w:rPr>
              <w:t>Mô hình LSTM (Long Short-Term Memory)</w:t>
            </w:r>
            <w:r>
              <w:rPr>
                <w:noProof/>
                <w:webHidden/>
              </w:rPr>
              <w:tab/>
            </w:r>
            <w:r>
              <w:rPr>
                <w:noProof/>
                <w:webHidden/>
              </w:rPr>
              <w:fldChar w:fldCharType="begin"/>
            </w:r>
            <w:r>
              <w:rPr>
                <w:noProof/>
                <w:webHidden/>
              </w:rPr>
              <w:instrText xml:space="preserve"> PAGEREF _Toc184828788 \h </w:instrText>
            </w:r>
            <w:r>
              <w:rPr>
                <w:noProof/>
                <w:webHidden/>
              </w:rPr>
            </w:r>
          </w:ins>
          <w:r>
            <w:rPr>
              <w:noProof/>
              <w:webHidden/>
            </w:rPr>
            <w:fldChar w:fldCharType="separate"/>
          </w:r>
          <w:ins w:id="176" w:author="Lien Le" w:date="2024-12-11T17:07:00Z" w16du:dateUtc="2024-12-11T10:07:00Z">
            <w:r w:rsidR="003E0B1F">
              <w:rPr>
                <w:noProof/>
                <w:webHidden/>
              </w:rPr>
              <w:t>21</w:t>
            </w:r>
          </w:ins>
          <w:ins w:id="177" w:author="Lien Le" w:date="2024-12-11T16:59:00Z" w16du:dateUtc="2024-12-11T09:59:00Z">
            <w:r>
              <w:rPr>
                <w:noProof/>
                <w:webHidden/>
              </w:rPr>
              <w:fldChar w:fldCharType="end"/>
            </w:r>
            <w:r w:rsidRPr="00F05CC1">
              <w:rPr>
                <w:rStyle w:val="Hyperlink"/>
                <w:noProof/>
              </w:rPr>
              <w:fldChar w:fldCharType="end"/>
            </w:r>
          </w:ins>
        </w:p>
        <w:p w14:paraId="7AE91BB1" w14:textId="330DEEFA" w:rsidR="00BD62AA" w:rsidRDefault="00BD62AA">
          <w:pPr>
            <w:pStyle w:val="TOC4"/>
            <w:tabs>
              <w:tab w:val="left" w:pos="1920"/>
              <w:tab w:val="right" w:pos="9111"/>
            </w:tabs>
            <w:rPr>
              <w:ins w:id="178"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79"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"_Toc184828789"</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lang w:val="en-US"/>
              </w:rPr>
              <w:t>1.2.3.4</w:t>
            </w:r>
            <w:r>
              <w:rPr>
                <w:rFonts w:asciiTheme="minorHAnsi" w:eastAsiaTheme="minorEastAsia" w:hAnsiTheme="minorHAnsi" w:cstheme="minorBidi"/>
                <w:noProof/>
                <w:kern w:val="2"/>
                <w:sz w:val="24"/>
                <w:szCs w:val="24"/>
                <w:lang w:val="en-US"/>
                <w14:ligatures w14:val="standardContextual"/>
              </w:rPr>
              <w:tab/>
            </w:r>
            <w:r w:rsidRPr="00F05CC1">
              <w:rPr>
                <w:rStyle w:val="Hyperlink"/>
                <w:noProof/>
                <w:lang w:val="en-US"/>
              </w:rPr>
              <w:t>So sánh các mô hình</w:t>
            </w:r>
            <w:r>
              <w:rPr>
                <w:noProof/>
                <w:webHidden/>
              </w:rPr>
              <w:tab/>
            </w:r>
            <w:r>
              <w:rPr>
                <w:noProof/>
                <w:webHidden/>
              </w:rPr>
              <w:fldChar w:fldCharType="begin"/>
            </w:r>
            <w:r>
              <w:rPr>
                <w:noProof/>
                <w:webHidden/>
              </w:rPr>
              <w:instrText xml:space="preserve"> PAGEREF _Toc184828789 \h </w:instrText>
            </w:r>
            <w:r>
              <w:rPr>
                <w:noProof/>
                <w:webHidden/>
              </w:rPr>
            </w:r>
          </w:ins>
          <w:r>
            <w:rPr>
              <w:noProof/>
              <w:webHidden/>
            </w:rPr>
            <w:fldChar w:fldCharType="separate"/>
          </w:r>
          <w:ins w:id="180" w:author="Lien Le" w:date="2024-12-11T17:07:00Z" w16du:dateUtc="2024-12-11T10:07:00Z">
            <w:r w:rsidR="003E0B1F">
              <w:rPr>
                <w:noProof/>
                <w:webHidden/>
              </w:rPr>
              <w:t>22</w:t>
            </w:r>
          </w:ins>
          <w:ins w:id="181" w:author="Lien Le" w:date="2024-12-11T16:59:00Z" w16du:dateUtc="2024-12-11T09:59:00Z">
            <w:r>
              <w:rPr>
                <w:noProof/>
                <w:webHidden/>
              </w:rPr>
              <w:fldChar w:fldCharType="end"/>
            </w:r>
            <w:r w:rsidRPr="00F05CC1">
              <w:rPr>
                <w:rStyle w:val="Hyperlink"/>
                <w:noProof/>
              </w:rPr>
              <w:fldChar w:fldCharType="end"/>
            </w:r>
          </w:ins>
        </w:p>
        <w:p w14:paraId="5BD85667" w14:textId="60920580" w:rsidR="00BD62AA" w:rsidRPr="00BD62AA" w:rsidRDefault="00BD62AA" w:rsidP="00BD62AA">
          <w:pPr>
            <w:pStyle w:val="TOC2"/>
            <w:rPr>
              <w:ins w:id="182" w:author="Lien Le" w:date="2024-12-11T16:59:00Z" w16du:dateUtc="2024-12-11T09:59:00Z"/>
              <w:rFonts w:asciiTheme="minorHAnsi" w:eastAsiaTheme="minorEastAsia" w:hAnsiTheme="minorHAnsi" w:cstheme="minorBidi"/>
              <w:kern w:val="2"/>
              <w:sz w:val="24"/>
              <w:szCs w:val="24"/>
              <w:lang w:val="en-US"/>
              <w14:ligatures w14:val="standardContextual"/>
            </w:rPr>
            <w:pPrChange w:id="183" w:author="Lien Le" w:date="2024-12-11T17:00:00Z" w16du:dateUtc="2024-12-11T10:00:00Z">
              <w:pPr>
                <w:pStyle w:val="TOC2"/>
                <w:tabs>
                  <w:tab w:val="right" w:pos="9111"/>
                </w:tabs>
              </w:pPr>
            </w:pPrChange>
          </w:pPr>
          <w:ins w:id="184" w:author="Lien Le" w:date="2024-12-11T16:59:00Z" w16du:dateUtc="2024-12-11T09:59:00Z">
            <w:r w:rsidRPr="00BD62AA">
              <w:rPr>
                <w:rStyle w:val="Hyperlink"/>
                <w:i w:val="0"/>
                <w:iCs/>
                <w:rPrChange w:id="185" w:author="Lien Le" w:date="2024-12-11T17:00:00Z" w16du:dateUtc="2024-12-11T10:00:00Z">
                  <w:rPr>
                    <w:rStyle w:val="Hyperlink"/>
                    <w:i/>
                    <w:noProof/>
                  </w:rPr>
                </w:rPrChange>
              </w:rPr>
              <w:fldChar w:fldCharType="begin"/>
            </w:r>
            <w:r w:rsidRPr="00BD62AA">
              <w:rPr>
                <w:rStyle w:val="Hyperlink"/>
                <w:i w:val="0"/>
                <w:iCs/>
                <w:rPrChange w:id="186" w:author="Lien Le" w:date="2024-12-11T17:00:00Z" w16du:dateUtc="2024-12-11T10:00:00Z">
                  <w:rPr>
                    <w:rStyle w:val="Hyperlink"/>
                    <w:i/>
                    <w:noProof/>
                  </w:rPr>
                </w:rPrChange>
              </w:rPr>
              <w:instrText xml:space="preserve"> </w:instrText>
            </w:r>
            <w:r w:rsidRPr="00BD62AA">
              <w:instrText>HYPERLINK \l "_Toc184828790"</w:instrText>
            </w:r>
            <w:r w:rsidRPr="00BD62AA">
              <w:rPr>
                <w:rStyle w:val="Hyperlink"/>
                <w:i w:val="0"/>
                <w:iCs/>
                <w:rPrChange w:id="187" w:author="Lien Le" w:date="2024-12-11T17:00:00Z" w16du:dateUtc="2024-12-11T10:00:00Z">
                  <w:rPr>
                    <w:rStyle w:val="Hyperlink"/>
                    <w:i/>
                    <w:noProof/>
                  </w:rPr>
                </w:rPrChange>
              </w:rPr>
              <w:instrText xml:space="preserve"> </w:instrText>
            </w:r>
            <w:r w:rsidRPr="00BD62AA">
              <w:rPr>
                <w:rStyle w:val="Hyperlink"/>
                <w:i w:val="0"/>
                <w:iCs/>
                <w:rPrChange w:id="188" w:author="Lien Le" w:date="2024-12-11T17:00:00Z" w16du:dateUtc="2024-12-11T10:00:00Z">
                  <w:rPr>
                    <w:rStyle w:val="Hyperlink"/>
                    <w:i/>
                    <w:noProof/>
                  </w:rPr>
                </w:rPrChange>
              </w:rPr>
            </w:r>
            <w:r w:rsidRPr="00BD62AA">
              <w:rPr>
                <w:rStyle w:val="Hyperlink"/>
                <w:i w:val="0"/>
                <w:iCs/>
                <w:rPrChange w:id="189" w:author="Lien Le" w:date="2024-12-11T17:00:00Z" w16du:dateUtc="2024-12-11T10:00:00Z">
                  <w:rPr>
                    <w:rStyle w:val="Hyperlink"/>
                    <w:i/>
                    <w:noProof/>
                  </w:rPr>
                </w:rPrChange>
              </w:rPr>
              <w:fldChar w:fldCharType="separate"/>
            </w:r>
            <w:r w:rsidRPr="00BD62AA">
              <w:rPr>
                <w:rStyle w:val="Hyperlink"/>
                <w:i w:val="0"/>
                <w:iCs/>
                <w:rPrChange w:id="190" w:author="Lien Le" w:date="2024-12-11T17:00:00Z" w16du:dateUtc="2024-12-11T10:00:00Z">
                  <w:rPr>
                    <w:rStyle w:val="Hyperlink"/>
                    <w:i/>
                    <w:noProof/>
                  </w:rPr>
                </w:rPrChange>
              </w:rPr>
              <w:t>1.2.</w:t>
            </w:r>
            <w:r w:rsidRPr="00BD62AA">
              <w:rPr>
                <w:rStyle w:val="Hyperlink"/>
                <w:i w:val="0"/>
                <w:iCs/>
                <w:lang w:val="en-US"/>
                <w:rPrChange w:id="191" w:author="Lien Le" w:date="2024-12-11T17:00:00Z" w16du:dateUtc="2024-12-11T10:00:00Z">
                  <w:rPr>
                    <w:rStyle w:val="Hyperlink"/>
                    <w:i/>
                    <w:noProof/>
                    <w:lang w:val="en-US"/>
                  </w:rPr>
                </w:rPrChange>
              </w:rPr>
              <w:t>4</w:t>
            </w:r>
            <w:r w:rsidRPr="00BD62AA">
              <w:rPr>
                <w:rStyle w:val="Hyperlink"/>
                <w:i w:val="0"/>
                <w:iCs/>
                <w:rPrChange w:id="192" w:author="Lien Le" w:date="2024-12-11T17:00:00Z" w16du:dateUtc="2024-12-11T10:00:00Z">
                  <w:rPr>
                    <w:rStyle w:val="Hyperlink"/>
                    <w:i/>
                    <w:noProof/>
                  </w:rPr>
                </w:rPrChange>
              </w:rPr>
              <w:t>. Thách thức trong dự đoán giá cổ phiếu</w:t>
            </w:r>
            <w:r w:rsidRPr="00BD62AA">
              <w:rPr>
                <w:webHidden/>
              </w:rPr>
              <w:tab/>
            </w:r>
            <w:r w:rsidRPr="00BD62AA">
              <w:rPr>
                <w:webHidden/>
              </w:rPr>
              <w:fldChar w:fldCharType="begin"/>
            </w:r>
            <w:r w:rsidRPr="00BD62AA">
              <w:rPr>
                <w:webHidden/>
              </w:rPr>
              <w:instrText xml:space="preserve"> PAGEREF _Toc184828790 \h </w:instrText>
            </w:r>
            <w:r w:rsidRPr="00BD62AA">
              <w:rPr>
                <w:webHidden/>
              </w:rPr>
            </w:r>
          </w:ins>
          <w:r w:rsidRPr="00BD62AA">
            <w:rPr>
              <w:webHidden/>
            </w:rPr>
            <w:fldChar w:fldCharType="separate"/>
          </w:r>
          <w:ins w:id="193" w:author="Lien Le" w:date="2024-12-11T17:07:00Z" w16du:dateUtc="2024-12-11T10:07:00Z">
            <w:r w:rsidR="003E0B1F">
              <w:rPr>
                <w:webHidden/>
              </w:rPr>
              <w:t>22</w:t>
            </w:r>
          </w:ins>
          <w:ins w:id="194" w:author="Lien Le" w:date="2024-12-11T16:59:00Z" w16du:dateUtc="2024-12-11T09:59:00Z">
            <w:r w:rsidRPr="00BD62AA">
              <w:rPr>
                <w:webHidden/>
              </w:rPr>
              <w:fldChar w:fldCharType="end"/>
            </w:r>
            <w:r w:rsidRPr="00BD62AA">
              <w:rPr>
                <w:rStyle w:val="Hyperlink"/>
                <w:i w:val="0"/>
                <w:iCs/>
                <w:rPrChange w:id="195" w:author="Lien Le" w:date="2024-12-11T17:00:00Z" w16du:dateUtc="2024-12-11T10:00:00Z">
                  <w:rPr>
                    <w:rStyle w:val="Hyperlink"/>
                    <w:i/>
                    <w:noProof/>
                  </w:rPr>
                </w:rPrChange>
              </w:rPr>
              <w:fldChar w:fldCharType="end"/>
            </w:r>
          </w:ins>
        </w:p>
        <w:p w14:paraId="15778610" w14:textId="1756F5D3" w:rsidR="00BD62AA" w:rsidRDefault="00BD62AA">
          <w:pPr>
            <w:pStyle w:val="TOC3"/>
            <w:tabs>
              <w:tab w:val="right" w:pos="9111"/>
            </w:tabs>
            <w:rPr>
              <w:ins w:id="196"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197"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"_Toc184828791"</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1.2.</w:t>
            </w:r>
            <w:r w:rsidRPr="00F05CC1">
              <w:rPr>
                <w:rStyle w:val="Hyperlink"/>
                <w:noProof/>
                <w:lang w:val="en-US"/>
              </w:rPr>
              <w:t>4</w:t>
            </w:r>
            <w:r w:rsidRPr="00F05CC1">
              <w:rPr>
                <w:rStyle w:val="Hyperlink"/>
                <w:noProof/>
              </w:rPr>
              <w:t>.1. Biến động dữ liệu</w:t>
            </w:r>
            <w:r>
              <w:rPr>
                <w:noProof/>
                <w:webHidden/>
              </w:rPr>
              <w:tab/>
            </w:r>
            <w:r>
              <w:rPr>
                <w:noProof/>
                <w:webHidden/>
              </w:rPr>
              <w:fldChar w:fldCharType="begin"/>
            </w:r>
            <w:r>
              <w:rPr>
                <w:noProof/>
                <w:webHidden/>
              </w:rPr>
              <w:instrText xml:space="preserve"> PAGEREF _Toc184828791 \h </w:instrText>
            </w:r>
            <w:r>
              <w:rPr>
                <w:noProof/>
                <w:webHidden/>
              </w:rPr>
            </w:r>
          </w:ins>
          <w:r>
            <w:rPr>
              <w:noProof/>
              <w:webHidden/>
            </w:rPr>
            <w:fldChar w:fldCharType="separate"/>
          </w:r>
          <w:ins w:id="198" w:author="Lien Le" w:date="2024-12-11T17:07:00Z" w16du:dateUtc="2024-12-11T10:07:00Z">
            <w:r w:rsidR="003E0B1F">
              <w:rPr>
                <w:noProof/>
                <w:webHidden/>
              </w:rPr>
              <w:t>22</w:t>
            </w:r>
          </w:ins>
          <w:ins w:id="199" w:author="Lien Le" w:date="2024-12-11T16:59:00Z" w16du:dateUtc="2024-12-11T09:59:00Z">
            <w:r>
              <w:rPr>
                <w:noProof/>
                <w:webHidden/>
              </w:rPr>
              <w:fldChar w:fldCharType="end"/>
            </w:r>
            <w:r w:rsidRPr="00F05CC1">
              <w:rPr>
                <w:rStyle w:val="Hyperlink"/>
                <w:noProof/>
              </w:rPr>
              <w:fldChar w:fldCharType="end"/>
            </w:r>
          </w:ins>
        </w:p>
        <w:p w14:paraId="255EC2B8" w14:textId="61FD0DF3" w:rsidR="00BD62AA" w:rsidRDefault="00BD62AA">
          <w:pPr>
            <w:pStyle w:val="TOC3"/>
            <w:tabs>
              <w:tab w:val="right" w:pos="9111"/>
            </w:tabs>
            <w:rPr>
              <w:ins w:id="200"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01"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"_Toc184828792"</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1.2.</w:t>
            </w:r>
            <w:r w:rsidRPr="00F05CC1">
              <w:rPr>
                <w:rStyle w:val="Hyperlink"/>
                <w:noProof/>
                <w:lang w:val="en-US"/>
              </w:rPr>
              <w:t>4</w:t>
            </w:r>
            <w:r w:rsidRPr="00F05CC1">
              <w:rPr>
                <w:rStyle w:val="Hyperlink"/>
                <w:noProof/>
              </w:rPr>
              <w:t>.2. Yếu tố bên ngoài</w:t>
            </w:r>
            <w:r>
              <w:rPr>
                <w:noProof/>
                <w:webHidden/>
              </w:rPr>
              <w:tab/>
            </w:r>
            <w:r>
              <w:rPr>
                <w:noProof/>
                <w:webHidden/>
              </w:rPr>
              <w:fldChar w:fldCharType="begin"/>
            </w:r>
            <w:r>
              <w:rPr>
                <w:noProof/>
                <w:webHidden/>
              </w:rPr>
              <w:instrText xml:space="preserve"> PAGEREF _Toc184828792 \h </w:instrText>
            </w:r>
            <w:r>
              <w:rPr>
                <w:noProof/>
                <w:webHidden/>
              </w:rPr>
            </w:r>
          </w:ins>
          <w:r>
            <w:rPr>
              <w:noProof/>
              <w:webHidden/>
            </w:rPr>
            <w:fldChar w:fldCharType="separate"/>
          </w:r>
          <w:ins w:id="202" w:author="Lien Le" w:date="2024-12-11T17:07:00Z" w16du:dateUtc="2024-12-11T10:07:00Z">
            <w:r w:rsidR="003E0B1F">
              <w:rPr>
                <w:noProof/>
                <w:webHidden/>
              </w:rPr>
              <w:t>22</w:t>
            </w:r>
          </w:ins>
          <w:ins w:id="203" w:author="Lien Le" w:date="2024-12-11T16:59:00Z" w16du:dateUtc="2024-12-11T09:59:00Z">
            <w:r>
              <w:rPr>
                <w:noProof/>
                <w:webHidden/>
              </w:rPr>
              <w:fldChar w:fldCharType="end"/>
            </w:r>
            <w:r w:rsidRPr="00F05CC1">
              <w:rPr>
                <w:rStyle w:val="Hyperlink"/>
                <w:noProof/>
              </w:rPr>
              <w:fldChar w:fldCharType="end"/>
            </w:r>
          </w:ins>
        </w:p>
        <w:p w14:paraId="3F60DB72" w14:textId="42263042" w:rsidR="00BD62AA" w:rsidRDefault="00BD62AA">
          <w:pPr>
            <w:pStyle w:val="TOC3"/>
            <w:tabs>
              <w:tab w:val="right" w:pos="9111"/>
            </w:tabs>
            <w:rPr>
              <w:ins w:id="204"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05"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"_Toc184828793"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1.2.</w:t>
            </w:r>
            <w:r w:rsidRPr="00F05CC1">
              <w:rPr>
                <w:rStyle w:val="Hyperlink"/>
                <w:noProof/>
                <w:lang w:val="en-US"/>
              </w:rPr>
              <w:t>4</w:t>
            </w:r>
            <w:r w:rsidRPr="00F05CC1">
              <w:rPr>
                <w:rStyle w:val="Hyperlink"/>
                <w:noProof/>
              </w:rPr>
              <w:t>.3. Các bất thường của thị trường</w:t>
            </w:r>
            <w:r>
              <w:rPr>
                <w:noProof/>
                <w:webHidden/>
              </w:rPr>
              <w:tab/>
            </w:r>
            <w:r>
              <w:rPr>
                <w:noProof/>
                <w:webHidden/>
              </w:rPr>
              <w:fldChar w:fldCharType="begin"/>
            </w:r>
            <w:r>
              <w:rPr>
                <w:noProof/>
                <w:webHidden/>
              </w:rPr>
              <w:instrText xml:space="preserve"> PAGEREF _Toc184828793 \h </w:instrText>
            </w:r>
            <w:r>
              <w:rPr>
                <w:noProof/>
                <w:webHidden/>
              </w:rPr>
            </w:r>
          </w:ins>
          <w:r>
            <w:rPr>
              <w:noProof/>
              <w:webHidden/>
            </w:rPr>
            <w:fldChar w:fldCharType="separate"/>
          </w:r>
          <w:ins w:id="206" w:author="Lien Le" w:date="2024-12-11T17:07:00Z" w16du:dateUtc="2024-12-11T10:07:00Z">
            <w:r w:rsidR="003E0B1F">
              <w:rPr>
                <w:noProof/>
                <w:webHidden/>
              </w:rPr>
              <w:t>22</w:t>
            </w:r>
          </w:ins>
          <w:ins w:id="207" w:author="Lien Le" w:date="2024-12-11T16:59:00Z" w16du:dateUtc="2024-12-11T09:59:00Z">
            <w:r>
              <w:rPr>
                <w:noProof/>
                <w:webHidden/>
              </w:rPr>
              <w:fldChar w:fldCharType="end"/>
            </w:r>
            <w:r w:rsidRPr="00F05CC1">
              <w:rPr>
                <w:rStyle w:val="Hyperlink"/>
                <w:noProof/>
              </w:rPr>
              <w:fldChar w:fldCharType="end"/>
            </w:r>
          </w:ins>
        </w:p>
        <w:p w14:paraId="01CF6CA6" w14:textId="455E2BC9" w:rsidR="00BD62AA" w:rsidRDefault="00BD62AA">
          <w:pPr>
            <w:pStyle w:val="TOC3"/>
            <w:tabs>
              <w:tab w:val="right" w:pos="9111"/>
            </w:tabs>
            <w:rPr>
              <w:ins w:id="208"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09"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"_Toc184828794"</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1.2.</w:t>
            </w:r>
            <w:r w:rsidRPr="00F05CC1">
              <w:rPr>
                <w:rStyle w:val="Hyperlink"/>
                <w:noProof/>
                <w:lang w:val="en-US"/>
              </w:rPr>
              <w:t>4</w:t>
            </w:r>
            <w:r w:rsidRPr="00F05CC1">
              <w:rPr>
                <w:rStyle w:val="Hyperlink"/>
                <w:noProof/>
              </w:rPr>
              <w:t>.4. Tính phức tạp và phi tuyến tính của thị trường</w:t>
            </w:r>
            <w:r>
              <w:rPr>
                <w:noProof/>
                <w:webHidden/>
              </w:rPr>
              <w:tab/>
            </w:r>
            <w:r>
              <w:rPr>
                <w:noProof/>
                <w:webHidden/>
              </w:rPr>
              <w:fldChar w:fldCharType="begin"/>
            </w:r>
            <w:r>
              <w:rPr>
                <w:noProof/>
                <w:webHidden/>
              </w:rPr>
              <w:instrText xml:space="preserve"> PAGEREF _Toc184828794 \h </w:instrText>
            </w:r>
            <w:r>
              <w:rPr>
                <w:noProof/>
                <w:webHidden/>
              </w:rPr>
            </w:r>
          </w:ins>
          <w:r>
            <w:rPr>
              <w:noProof/>
              <w:webHidden/>
            </w:rPr>
            <w:fldChar w:fldCharType="separate"/>
          </w:r>
          <w:ins w:id="210" w:author="Lien Le" w:date="2024-12-11T17:07:00Z" w16du:dateUtc="2024-12-11T10:07:00Z">
            <w:r w:rsidR="003E0B1F">
              <w:rPr>
                <w:noProof/>
                <w:webHidden/>
              </w:rPr>
              <w:t>22</w:t>
            </w:r>
          </w:ins>
          <w:ins w:id="211" w:author="Lien Le" w:date="2024-12-11T16:59:00Z" w16du:dateUtc="2024-12-11T09:59:00Z">
            <w:r>
              <w:rPr>
                <w:noProof/>
                <w:webHidden/>
              </w:rPr>
              <w:fldChar w:fldCharType="end"/>
            </w:r>
            <w:r w:rsidRPr="00F05CC1">
              <w:rPr>
                <w:rStyle w:val="Hyperlink"/>
                <w:noProof/>
              </w:rPr>
              <w:fldChar w:fldCharType="end"/>
            </w:r>
          </w:ins>
        </w:p>
        <w:p w14:paraId="0D87D3AE" w14:textId="6C6B230A" w:rsidR="00BD62AA" w:rsidRPr="00BD62AA" w:rsidRDefault="00BD62AA" w:rsidP="00BD62AA">
          <w:pPr>
            <w:pStyle w:val="TOC2"/>
            <w:rPr>
              <w:ins w:id="212" w:author="Lien Le" w:date="2024-12-11T16:59:00Z" w16du:dateUtc="2024-12-11T09:59:00Z"/>
              <w:rFonts w:asciiTheme="minorHAnsi" w:eastAsiaTheme="minorEastAsia" w:hAnsiTheme="minorHAnsi" w:cstheme="minorBidi"/>
              <w:kern w:val="2"/>
              <w:sz w:val="24"/>
              <w:szCs w:val="24"/>
              <w:lang w:val="en-US"/>
              <w14:ligatures w14:val="standardContextual"/>
            </w:rPr>
            <w:pPrChange w:id="213" w:author="Lien Le" w:date="2024-12-11T17:00:00Z" w16du:dateUtc="2024-12-11T10:00:00Z">
              <w:pPr>
                <w:pStyle w:val="TOC2"/>
                <w:tabs>
                  <w:tab w:val="right" w:pos="9111"/>
                </w:tabs>
              </w:pPr>
            </w:pPrChange>
          </w:pPr>
          <w:ins w:id="214" w:author="Lien Le" w:date="2024-12-11T16:59:00Z" w16du:dateUtc="2024-12-11T09:59:00Z">
            <w:r w:rsidRPr="00BD62AA">
              <w:rPr>
                <w:rStyle w:val="Hyperlink"/>
              </w:rPr>
              <w:fldChar w:fldCharType="begin"/>
            </w:r>
            <w:r w:rsidRPr="00BD62AA">
              <w:rPr>
                <w:rStyle w:val="Hyperlink"/>
              </w:rPr>
              <w:instrText xml:space="preserve"> </w:instrText>
            </w:r>
            <w:r w:rsidRPr="00BD62AA">
              <w:instrText>HYPERLINK \l "_Toc184828795"</w:instrText>
            </w:r>
            <w:r w:rsidRPr="00BD62AA">
              <w:rPr>
                <w:rStyle w:val="Hyperlink"/>
              </w:rPr>
              <w:instrText xml:space="preserve"> </w:instrText>
            </w:r>
            <w:r w:rsidRPr="00BD62AA">
              <w:rPr>
                <w:rStyle w:val="Hyperlink"/>
              </w:rPr>
            </w:r>
            <w:r w:rsidRPr="00BD62AA">
              <w:rPr>
                <w:rStyle w:val="Hyperlink"/>
              </w:rPr>
              <w:fldChar w:fldCharType="separate"/>
            </w:r>
            <w:r w:rsidRPr="00BD62AA">
              <w:rPr>
                <w:rStyle w:val="Hyperlink"/>
              </w:rPr>
              <w:t>1.3. Tổng kết phần tổng quan</w:t>
            </w:r>
            <w:r w:rsidRPr="00BD62AA">
              <w:rPr>
                <w:webHidden/>
              </w:rPr>
              <w:tab/>
            </w:r>
            <w:r w:rsidRPr="00BD62AA">
              <w:rPr>
                <w:webHidden/>
              </w:rPr>
              <w:fldChar w:fldCharType="begin"/>
            </w:r>
            <w:r w:rsidRPr="00BD62AA">
              <w:rPr>
                <w:webHidden/>
              </w:rPr>
              <w:instrText xml:space="preserve"> PAGEREF _Toc184828795 \h </w:instrText>
            </w:r>
            <w:r w:rsidRPr="00BD62AA">
              <w:rPr>
                <w:webHidden/>
              </w:rPr>
            </w:r>
          </w:ins>
          <w:r w:rsidRPr="00BD62AA">
            <w:rPr>
              <w:webHidden/>
            </w:rPr>
            <w:fldChar w:fldCharType="separate"/>
          </w:r>
          <w:ins w:id="215" w:author="Lien Le" w:date="2024-12-11T17:07:00Z" w16du:dateUtc="2024-12-11T10:07:00Z">
            <w:r w:rsidR="003E0B1F">
              <w:rPr>
                <w:webHidden/>
              </w:rPr>
              <w:t>23</w:t>
            </w:r>
          </w:ins>
          <w:ins w:id="216" w:author="Lien Le" w:date="2024-12-11T16:59:00Z" w16du:dateUtc="2024-12-11T09:59:00Z">
            <w:r w:rsidRPr="00BD62AA">
              <w:rPr>
                <w:webHidden/>
              </w:rPr>
              <w:fldChar w:fldCharType="end"/>
            </w:r>
            <w:r w:rsidRPr="00BD62AA">
              <w:rPr>
                <w:rStyle w:val="Hyperlink"/>
              </w:rPr>
              <w:fldChar w:fldCharType="end"/>
            </w:r>
          </w:ins>
        </w:p>
        <w:p w14:paraId="2ED0769B" w14:textId="6A85D567" w:rsidR="00BD62AA" w:rsidRDefault="00BD62AA">
          <w:pPr>
            <w:pStyle w:val="TOC1"/>
            <w:tabs>
              <w:tab w:val="right" w:pos="9111"/>
            </w:tabs>
            <w:rPr>
              <w:ins w:id="21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1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"_Toc184828796"</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CHƯƠNG 2: MÔ TẢ BÀI TOÁN VÀ XÂY DỰNG KHUNG NGHIÊN CỨU</w:t>
            </w:r>
            <w:r>
              <w:rPr>
                <w:noProof/>
                <w:webHidden/>
              </w:rPr>
              <w:tab/>
            </w:r>
            <w:r>
              <w:rPr>
                <w:noProof/>
                <w:webHidden/>
              </w:rPr>
              <w:fldChar w:fldCharType="begin"/>
            </w:r>
            <w:r>
              <w:rPr>
                <w:noProof/>
                <w:webHidden/>
              </w:rPr>
              <w:instrText xml:space="preserve"> PAGEREF _Toc184828796 \h </w:instrText>
            </w:r>
            <w:r>
              <w:rPr>
                <w:noProof/>
                <w:webHidden/>
              </w:rPr>
            </w:r>
          </w:ins>
          <w:r>
            <w:rPr>
              <w:noProof/>
              <w:webHidden/>
            </w:rPr>
            <w:fldChar w:fldCharType="separate"/>
          </w:r>
          <w:ins w:id="219" w:author="Lien Le" w:date="2024-12-11T17:07:00Z" w16du:dateUtc="2024-12-11T10:07:00Z">
            <w:r w:rsidR="003E0B1F">
              <w:rPr>
                <w:noProof/>
                <w:webHidden/>
              </w:rPr>
              <w:t>24</w:t>
            </w:r>
          </w:ins>
          <w:ins w:id="220" w:author="Lien Le" w:date="2024-12-11T16:59:00Z" w16du:dateUtc="2024-12-11T09:59:00Z">
            <w:r>
              <w:rPr>
                <w:noProof/>
                <w:webHidden/>
              </w:rPr>
              <w:fldChar w:fldCharType="end"/>
            </w:r>
            <w:r w:rsidRPr="00F05CC1">
              <w:rPr>
                <w:rStyle w:val="Hyperlink"/>
                <w:noProof/>
              </w:rPr>
              <w:fldChar w:fldCharType="end"/>
            </w:r>
          </w:ins>
        </w:p>
        <w:p w14:paraId="0E62F23A" w14:textId="07A1A873" w:rsidR="00BD62AA" w:rsidRDefault="00BD62AA" w:rsidP="00BD62AA">
          <w:pPr>
            <w:pStyle w:val="TOC2"/>
            <w:rPr>
              <w:ins w:id="221" w:author="Lien Le" w:date="2024-12-11T16:59:00Z" w16du:dateUtc="2024-12-11T09:59:00Z"/>
              <w:rFonts w:asciiTheme="minorHAnsi" w:eastAsiaTheme="minorEastAsia" w:hAnsiTheme="minorHAnsi" w:cstheme="minorBidi"/>
              <w:kern w:val="2"/>
              <w:sz w:val="24"/>
              <w:szCs w:val="24"/>
              <w:lang w:val="en-US"/>
              <w14:ligatures w14:val="standardContextual"/>
            </w:rPr>
            <w:pPrChange w:id="222" w:author="Lien Le" w:date="2024-12-11T17:00:00Z" w16du:dateUtc="2024-12-11T10:00:00Z">
              <w:pPr>
                <w:pStyle w:val="TOC2"/>
                <w:tabs>
                  <w:tab w:val="right" w:pos="9111"/>
                </w:tabs>
              </w:pPr>
            </w:pPrChange>
          </w:pPr>
          <w:ins w:id="223" w:author="Lien Le" w:date="2024-12-11T16:59:00Z" w16du:dateUtc="2024-12-11T09:59:00Z">
            <w:r w:rsidRPr="00F05CC1">
              <w:rPr>
                <w:rStyle w:val="Hyperlink"/>
              </w:rPr>
              <w:fldChar w:fldCharType="begin"/>
            </w:r>
            <w:r w:rsidRPr="00F05CC1">
              <w:rPr>
                <w:rStyle w:val="Hyperlink"/>
              </w:rPr>
              <w:instrText xml:space="preserve"> </w:instrText>
            </w:r>
            <w:r>
              <w:instrText>HYPERLINK \l "_Toc184828797"</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2.1. Mô tả bài toán</w:t>
            </w:r>
            <w:r>
              <w:rPr>
                <w:webHidden/>
              </w:rPr>
              <w:tab/>
            </w:r>
            <w:r>
              <w:rPr>
                <w:webHidden/>
              </w:rPr>
              <w:fldChar w:fldCharType="begin"/>
            </w:r>
            <w:r>
              <w:rPr>
                <w:webHidden/>
              </w:rPr>
              <w:instrText xml:space="preserve"> PAGEREF _Toc184828797 \h </w:instrText>
            </w:r>
            <w:r>
              <w:rPr>
                <w:webHidden/>
              </w:rPr>
            </w:r>
          </w:ins>
          <w:r>
            <w:rPr>
              <w:webHidden/>
            </w:rPr>
            <w:fldChar w:fldCharType="separate"/>
          </w:r>
          <w:ins w:id="224" w:author="Lien Le" w:date="2024-12-11T17:07:00Z" w16du:dateUtc="2024-12-11T10:07:00Z">
            <w:r w:rsidR="003E0B1F">
              <w:rPr>
                <w:webHidden/>
              </w:rPr>
              <w:t>24</w:t>
            </w:r>
          </w:ins>
          <w:ins w:id="225" w:author="Lien Le" w:date="2024-12-11T16:59:00Z" w16du:dateUtc="2024-12-11T09:59:00Z">
            <w:r>
              <w:rPr>
                <w:webHidden/>
              </w:rPr>
              <w:fldChar w:fldCharType="end"/>
            </w:r>
            <w:r w:rsidRPr="00F05CC1">
              <w:rPr>
                <w:rStyle w:val="Hyperlink"/>
              </w:rPr>
              <w:fldChar w:fldCharType="end"/>
            </w:r>
          </w:ins>
        </w:p>
        <w:p w14:paraId="04F34D5A" w14:textId="142078E7" w:rsidR="00BD62AA" w:rsidRDefault="00BD62AA" w:rsidP="00BD62AA">
          <w:pPr>
            <w:pStyle w:val="TOC2"/>
            <w:rPr>
              <w:ins w:id="226" w:author="Lien Le" w:date="2024-12-11T16:59:00Z" w16du:dateUtc="2024-12-11T09:59:00Z"/>
              <w:rFonts w:asciiTheme="minorHAnsi" w:eastAsiaTheme="minorEastAsia" w:hAnsiTheme="minorHAnsi" w:cstheme="minorBidi"/>
              <w:kern w:val="2"/>
              <w:sz w:val="24"/>
              <w:szCs w:val="24"/>
              <w:lang w:val="en-US"/>
              <w14:ligatures w14:val="standardContextual"/>
            </w:rPr>
            <w:pPrChange w:id="227" w:author="Lien Le" w:date="2024-12-11T17:00:00Z" w16du:dateUtc="2024-12-11T10:00:00Z">
              <w:pPr>
                <w:pStyle w:val="TOC2"/>
                <w:tabs>
                  <w:tab w:val="right" w:pos="9111"/>
                </w:tabs>
              </w:pPr>
            </w:pPrChange>
          </w:pPr>
          <w:ins w:id="228" w:author="Lien Le" w:date="2024-12-11T16:59:00Z" w16du:dateUtc="2024-12-11T09:59:00Z">
            <w:r w:rsidRPr="00F05CC1">
              <w:rPr>
                <w:rStyle w:val="Hyperlink"/>
              </w:rPr>
              <w:fldChar w:fldCharType="begin"/>
            </w:r>
            <w:r w:rsidRPr="00F05CC1">
              <w:rPr>
                <w:rStyle w:val="Hyperlink"/>
              </w:rPr>
              <w:instrText xml:space="preserve"> </w:instrText>
            </w:r>
            <w:r>
              <w:instrText>HYPERLINK \l "_Toc184828798"</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2.2. Xây dựng khung nghiên cứu</w:t>
            </w:r>
            <w:r>
              <w:rPr>
                <w:webHidden/>
              </w:rPr>
              <w:tab/>
            </w:r>
            <w:r>
              <w:rPr>
                <w:webHidden/>
              </w:rPr>
              <w:fldChar w:fldCharType="begin"/>
            </w:r>
            <w:r>
              <w:rPr>
                <w:webHidden/>
              </w:rPr>
              <w:instrText xml:space="preserve"> PAGEREF _Toc184828798 \h </w:instrText>
            </w:r>
            <w:r>
              <w:rPr>
                <w:webHidden/>
              </w:rPr>
            </w:r>
          </w:ins>
          <w:r>
            <w:rPr>
              <w:webHidden/>
            </w:rPr>
            <w:fldChar w:fldCharType="separate"/>
          </w:r>
          <w:ins w:id="229" w:author="Lien Le" w:date="2024-12-11T17:07:00Z" w16du:dateUtc="2024-12-11T10:07:00Z">
            <w:r w:rsidR="003E0B1F">
              <w:rPr>
                <w:webHidden/>
              </w:rPr>
              <w:t>25</w:t>
            </w:r>
          </w:ins>
          <w:ins w:id="230" w:author="Lien Le" w:date="2024-12-11T16:59:00Z" w16du:dateUtc="2024-12-11T09:59:00Z">
            <w:r>
              <w:rPr>
                <w:webHidden/>
              </w:rPr>
              <w:fldChar w:fldCharType="end"/>
            </w:r>
            <w:r w:rsidRPr="00F05CC1">
              <w:rPr>
                <w:rStyle w:val="Hyperlink"/>
              </w:rPr>
              <w:fldChar w:fldCharType="end"/>
            </w:r>
          </w:ins>
        </w:p>
        <w:p w14:paraId="04EB249B" w14:textId="502370F5" w:rsidR="00BD62AA" w:rsidRDefault="00BD62AA">
          <w:pPr>
            <w:pStyle w:val="TOC3"/>
            <w:tabs>
              <w:tab w:val="right" w:pos="9111"/>
            </w:tabs>
            <w:rPr>
              <w:ins w:id="231"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32"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"_Toc184828799"</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2.2.1 Sơ đồ khung nghiên cứu</w:t>
            </w:r>
            <w:r>
              <w:rPr>
                <w:noProof/>
                <w:webHidden/>
              </w:rPr>
              <w:tab/>
            </w:r>
            <w:r>
              <w:rPr>
                <w:noProof/>
                <w:webHidden/>
              </w:rPr>
              <w:fldChar w:fldCharType="begin"/>
            </w:r>
            <w:r>
              <w:rPr>
                <w:noProof/>
                <w:webHidden/>
              </w:rPr>
              <w:instrText xml:space="preserve"> PAGEREF _Toc184828799 \h </w:instrText>
            </w:r>
            <w:r>
              <w:rPr>
                <w:noProof/>
                <w:webHidden/>
              </w:rPr>
            </w:r>
          </w:ins>
          <w:r>
            <w:rPr>
              <w:noProof/>
              <w:webHidden/>
            </w:rPr>
            <w:fldChar w:fldCharType="separate"/>
          </w:r>
          <w:ins w:id="233" w:author="Lien Le" w:date="2024-12-11T17:07:00Z" w16du:dateUtc="2024-12-11T10:07:00Z">
            <w:r w:rsidR="003E0B1F">
              <w:rPr>
                <w:noProof/>
                <w:webHidden/>
              </w:rPr>
              <w:t>25</w:t>
            </w:r>
          </w:ins>
          <w:ins w:id="234" w:author="Lien Le" w:date="2024-12-11T16:59:00Z" w16du:dateUtc="2024-12-11T09:59:00Z">
            <w:r>
              <w:rPr>
                <w:noProof/>
                <w:webHidden/>
              </w:rPr>
              <w:fldChar w:fldCharType="end"/>
            </w:r>
            <w:r w:rsidRPr="00F05CC1">
              <w:rPr>
                <w:rStyle w:val="Hyperlink"/>
                <w:noProof/>
              </w:rPr>
              <w:fldChar w:fldCharType="end"/>
            </w:r>
          </w:ins>
        </w:p>
        <w:p w14:paraId="4BE7F68B" w14:textId="7D1A0FC0" w:rsidR="00BD62AA" w:rsidRDefault="00BD62AA">
          <w:pPr>
            <w:pStyle w:val="TOC3"/>
            <w:tabs>
              <w:tab w:val="right" w:pos="9111"/>
            </w:tabs>
            <w:rPr>
              <w:ins w:id="235"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36"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"_Toc184828800"</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 xml:space="preserve">2.2.2. Công cụ </w:t>
            </w:r>
            <w:r w:rsidRPr="00F05CC1">
              <w:rPr>
                <w:rStyle w:val="Hyperlink"/>
                <w:noProof/>
                <w:lang w:val="en-US"/>
              </w:rPr>
              <w:t>thực hiện</w:t>
            </w:r>
            <w:r w:rsidRPr="00F05CC1">
              <w:rPr>
                <w:rStyle w:val="Hyperlink"/>
                <w:noProof/>
              </w:rPr>
              <w:t xml:space="preserve"> nghiên cứu</w:t>
            </w:r>
            <w:r>
              <w:rPr>
                <w:noProof/>
                <w:webHidden/>
              </w:rPr>
              <w:tab/>
            </w:r>
            <w:r>
              <w:rPr>
                <w:noProof/>
                <w:webHidden/>
              </w:rPr>
              <w:fldChar w:fldCharType="begin"/>
            </w:r>
            <w:r>
              <w:rPr>
                <w:noProof/>
                <w:webHidden/>
              </w:rPr>
              <w:instrText xml:space="preserve"> PAGEREF _Toc184828800 \h </w:instrText>
            </w:r>
            <w:r>
              <w:rPr>
                <w:noProof/>
                <w:webHidden/>
              </w:rPr>
            </w:r>
          </w:ins>
          <w:r>
            <w:rPr>
              <w:noProof/>
              <w:webHidden/>
            </w:rPr>
            <w:fldChar w:fldCharType="separate"/>
          </w:r>
          <w:ins w:id="237" w:author="Lien Le" w:date="2024-12-11T17:07:00Z" w16du:dateUtc="2024-12-11T10:07:00Z">
            <w:r w:rsidR="003E0B1F">
              <w:rPr>
                <w:noProof/>
                <w:webHidden/>
              </w:rPr>
              <w:t>27</w:t>
            </w:r>
          </w:ins>
          <w:ins w:id="238" w:author="Lien Le" w:date="2024-12-11T16:59:00Z" w16du:dateUtc="2024-12-11T09:59:00Z">
            <w:r>
              <w:rPr>
                <w:noProof/>
                <w:webHidden/>
              </w:rPr>
              <w:fldChar w:fldCharType="end"/>
            </w:r>
            <w:r w:rsidRPr="00F05CC1">
              <w:rPr>
                <w:rStyle w:val="Hyperlink"/>
                <w:noProof/>
              </w:rPr>
              <w:fldChar w:fldCharType="end"/>
            </w:r>
          </w:ins>
        </w:p>
        <w:p w14:paraId="1CEA2118" w14:textId="523C105F" w:rsidR="00BD62AA" w:rsidRDefault="00BD62AA">
          <w:pPr>
            <w:pStyle w:val="TOC1"/>
            <w:tabs>
              <w:tab w:val="right" w:pos="9111"/>
            </w:tabs>
            <w:rPr>
              <w:ins w:id="23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40"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"_Toc184828801"</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CHƯƠNG 3: THU THẬP VÀ TIỀN XỬ LÝ DỮ LIỆU</w:t>
            </w:r>
            <w:r>
              <w:rPr>
                <w:noProof/>
                <w:webHidden/>
              </w:rPr>
              <w:tab/>
            </w:r>
            <w:r>
              <w:rPr>
                <w:noProof/>
                <w:webHidden/>
              </w:rPr>
              <w:fldChar w:fldCharType="begin"/>
            </w:r>
            <w:r>
              <w:rPr>
                <w:noProof/>
                <w:webHidden/>
              </w:rPr>
              <w:instrText xml:space="preserve"> PAGEREF _Toc184828801 \h </w:instrText>
            </w:r>
            <w:r>
              <w:rPr>
                <w:noProof/>
                <w:webHidden/>
              </w:rPr>
            </w:r>
          </w:ins>
          <w:r>
            <w:rPr>
              <w:noProof/>
              <w:webHidden/>
            </w:rPr>
            <w:fldChar w:fldCharType="separate"/>
          </w:r>
          <w:ins w:id="241" w:author="Lien Le" w:date="2024-12-11T17:07:00Z" w16du:dateUtc="2024-12-11T10:07:00Z">
            <w:r w:rsidR="003E0B1F">
              <w:rPr>
                <w:noProof/>
                <w:webHidden/>
              </w:rPr>
              <w:t>28</w:t>
            </w:r>
          </w:ins>
          <w:ins w:id="242" w:author="Lien Le" w:date="2024-12-11T16:59:00Z" w16du:dateUtc="2024-12-11T09:59:00Z">
            <w:r>
              <w:rPr>
                <w:noProof/>
                <w:webHidden/>
              </w:rPr>
              <w:fldChar w:fldCharType="end"/>
            </w:r>
            <w:r w:rsidRPr="00F05CC1">
              <w:rPr>
                <w:rStyle w:val="Hyperlink"/>
                <w:noProof/>
              </w:rPr>
              <w:fldChar w:fldCharType="end"/>
            </w:r>
          </w:ins>
        </w:p>
        <w:p w14:paraId="5D044D17" w14:textId="54ABFFA8" w:rsidR="00BD62AA" w:rsidRDefault="00BD62AA" w:rsidP="00BD62AA">
          <w:pPr>
            <w:pStyle w:val="TOC2"/>
            <w:rPr>
              <w:ins w:id="243" w:author="Lien Le" w:date="2024-12-11T16:59:00Z" w16du:dateUtc="2024-12-11T09:59:00Z"/>
              <w:rFonts w:asciiTheme="minorHAnsi" w:eastAsiaTheme="minorEastAsia" w:hAnsiTheme="minorHAnsi" w:cstheme="minorBidi"/>
              <w:kern w:val="2"/>
              <w:sz w:val="24"/>
              <w:szCs w:val="24"/>
              <w:lang w:val="en-US"/>
              <w14:ligatures w14:val="standardContextual"/>
            </w:rPr>
            <w:pPrChange w:id="244" w:author="Lien Le" w:date="2024-12-11T17:00:00Z" w16du:dateUtc="2024-12-11T10:00:00Z">
              <w:pPr>
                <w:pStyle w:val="TOC2"/>
                <w:tabs>
                  <w:tab w:val="right" w:pos="9111"/>
                </w:tabs>
              </w:pPr>
            </w:pPrChange>
          </w:pPr>
          <w:ins w:id="245" w:author="Lien Le" w:date="2024-12-11T16:59:00Z" w16du:dateUtc="2024-12-11T09:59:00Z">
            <w:r w:rsidRPr="00F05CC1">
              <w:rPr>
                <w:rStyle w:val="Hyperlink"/>
              </w:rPr>
              <w:fldChar w:fldCharType="begin"/>
            </w:r>
            <w:r w:rsidRPr="00F05CC1">
              <w:rPr>
                <w:rStyle w:val="Hyperlink"/>
              </w:rPr>
              <w:instrText xml:space="preserve"> </w:instrText>
            </w:r>
            <w:r>
              <w:instrText>HYPERLINK \l "_Toc184828802"</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3.1. Thu thập dữ liệu</w:t>
            </w:r>
            <w:r>
              <w:rPr>
                <w:webHidden/>
              </w:rPr>
              <w:tab/>
            </w:r>
            <w:r>
              <w:rPr>
                <w:webHidden/>
              </w:rPr>
              <w:fldChar w:fldCharType="begin"/>
            </w:r>
            <w:r>
              <w:rPr>
                <w:webHidden/>
              </w:rPr>
              <w:instrText xml:space="preserve"> PAGEREF _Toc184828802 \h </w:instrText>
            </w:r>
            <w:r>
              <w:rPr>
                <w:webHidden/>
              </w:rPr>
            </w:r>
          </w:ins>
          <w:r>
            <w:rPr>
              <w:webHidden/>
            </w:rPr>
            <w:fldChar w:fldCharType="separate"/>
          </w:r>
          <w:ins w:id="246" w:author="Lien Le" w:date="2024-12-11T17:07:00Z" w16du:dateUtc="2024-12-11T10:07:00Z">
            <w:r w:rsidR="003E0B1F">
              <w:rPr>
                <w:webHidden/>
              </w:rPr>
              <w:t>28</w:t>
            </w:r>
          </w:ins>
          <w:ins w:id="247" w:author="Lien Le" w:date="2024-12-11T16:59:00Z" w16du:dateUtc="2024-12-11T09:59:00Z">
            <w:r>
              <w:rPr>
                <w:webHidden/>
              </w:rPr>
              <w:fldChar w:fldCharType="end"/>
            </w:r>
            <w:r w:rsidRPr="00F05CC1">
              <w:rPr>
                <w:rStyle w:val="Hyperlink"/>
              </w:rPr>
              <w:fldChar w:fldCharType="end"/>
            </w:r>
          </w:ins>
        </w:p>
        <w:p w14:paraId="090E4E1D" w14:textId="54FF985F" w:rsidR="00BD62AA" w:rsidRDefault="00BD62AA">
          <w:pPr>
            <w:pStyle w:val="TOC3"/>
            <w:tabs>
              <w:tab w:val="right" w:pos="9111"/>
            </w:tabs>
            <w:rPr>
              <w:ins w:id="248"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49"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"_Toc184828803"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3.1.1. Nguồn dữ liệu</w:t>
            </w:r>
            <w:r>
              <w:rPr>
                <w:noProof/>
                <w:webHidden/>
              </w:rPr>
              <w:tab/>
            </w:r>
            <w:r>
              <w:rPr>
                <w:noProof/>
                <w:webHidden/>
              </w:rPr>
              <w:fldChar w:fldCharType="begin"/>
            </w:r>
            <w:r>
              <w:rPr>
                <w:noProof/>
                <w:webHidden/>
              </w:rPr>
              <w:instrText xml:space="preserve"> PAGEREF _Toc184828803 \h </w:instrText>
            </w:r>
            <w:r>
              <w:rPr>
                <w:noProof/>
                <w:webHidden/>
              </w:rPr>
            </w:r>
          </w:ins>
          <w:r>
            <w:rPr>
              <w:noProof/>
              <w:webHidden/>
            </w:rPr>
            <w:fldChar w:fldCharType="separate"/>
          </w:r>
          <w:ins w:id="250" w:author="Lien Le" w:date="2024-12-11T17:07:00Z" w16du:dateUtc="2024-12-11T10:07:00Z">
            <w:r w:rsidR="003E0B1F">
              <w:rPr>
                <w:noProof/>
                <w:webHidden/>
              </w:rPr>
              <w:t>28</w:t>
            </w:r>
          </w:ins>
          <w:ins w:id="251" w:author="Lien Le" w:date="2024-12-11T16:59:00Z" w16du:dateUtc="2024-12-11T09:59:00Z">
            <w:r>
              <w:rPr>
                <w:noProof/>
                <w:webHidden/>
              </w:rPr>
              <w:fldChar w:fldCharType="end"/>
            </w:r>
            <w:r w:rsidRPr="00F05CC1">
              <w:rPr>
                <w:rStyle w:val="Hyperlink"/>
                <w:noProof/>
              </w:rPr>
              <w:fldChar w:fldCharType="end"/>
            </w:r>
          </w:ins>
        </w:p>
        <w:p w14:paraId="04D77173" w14:textId="5291538E" w:rsidR="00BD62AA" w:rsidRDefault="00BD62AA">
          <w:pPr>
            <w:pStyle w:val="TOC3"/>
            <w:tabs>
              <w:tab w:val="right" w:pos="9111"/>
            </w:tabs>
            <w:rPr>
              <w:ins w:id="252"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53"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"_Toc184828804"</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3.1.2. Phương pháp thu thập dữ liệu</w:t>
            </w:r>
            <w:r>
              <w:rPr>
                <w:noProof/>
                <w:webHidden/>
              </w:rPr>
              <w:tab/>
            </w:r>
            <w:r>
              <w:rPr>
                <w:noProof/>
                <w:webHidden/>
              </w:rPr>
              <w:fldChar w:fldCharType="begin"/>
            </w:r>
            <w:r>
              <w:rPr>
                <w:noProof/>
                <w:webHidden/>
              </w:rPr>
              <w:instrText xml:space="preserve"> PAGEREF _Toc184828804 \h </w:instrText>
            </w:r>
            <w:r>
              <w:rPr>
                <w:noProof/>
                <w:webHidden/>
              </w:rPr>
            </w:r>
          </w:ins>
          <w:r>
            <w:rPr>
              <w:noProof/>
              <w:webHidden/>
            </w:rPr>
            <w:fldChar w:fldCharType="separate"/>
          </w:r>
          <w:ins w:id="254" w:author="Lien Le" w:date="2024-12-11T17:07:00Z" w16du:dateUtc="2024-12-11T10:07:00Z">
            <w:r w:rsidR="003E0B1F">
              <w:rPr>
                <w:noProof/>
                <w:webHidden/>
              </w:rPr>
              <w:t>28</w:t>
            </w:r>
          </w:ins>
          <w:ins w:id="255" w:author="Lien Le" w:date="2024-12-11T16:59:00Z" w16du:dateUtc="2024-12-11T09:59:00Z">
            <w:r>
              <w:rPr>
                <w:noProof/>
                <w:webHidden/>
              </w:rPr>
              <w:fldChar w:fldCharType="end"/>
            </w:r>
            <w:r w:rsidRPr="00F05CC1">
              <w:rPr>
                <w:rStyle w:val="Hyperlink"/>
                <w:noProof/>
              </w:rPr>
              <w:fldChar w:fldCharType="end"/>
            </w:r>
          </w:ins>
        </w:p>
        <w:p w14:paraId="5828041F" w14:textId="12ECCDB8" w:rsidR="00BD62AA" w:rsidRDefault="00BD62AA">
          <w:pPr>
            <w:pStyle w:val="TOC3"/>
            <w:tabs>
              <w:tab w:val="right" w:pos="9111"/>
            </w:tabs>
            <w:rPr>
              <w:ins w:id="256"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57"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"_Toc184828805"</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3.1.3. Chất lượng dữ liệu</w:t>
            </w:r>
            <w:r>
              <w:rPr>
                <w:noProof/>
                <w:webHidden/>
              </w:rPr>
              <w:tab/>
            </w:r>
            <w:r>
              <w:rPr>
                <w:noProof/>
                <w:webHidden/>
              </w:rPr>
              <w:fldChar w:fldCharType="begin"/>
            </w:r>
            <w:r>
              <w:rPr>
                <w:noProof/>
                <w:webHidden/>
              </w:rPr>
              <w:instrText xml:space="preserve"> PAGEREF _Toc184828805 \h </w:instrText>
            </w:r>
            <w:r>
              <w:rPr>
                <w:noProof/>
                <w:webHidden/>
              </w:rPr>
            </w:r>
          </w:ins>
          <w:r>
            <w:rPr>
              <w:noProof/>
              <w:webHidden/>
            </w:rPr>
            <w:fldChar w:fldCharType="separate"/>
          </w:r>
          <w:ins w:id="258" w:author="Lien Le" w:date="2024-12-11T17:07:00Z" w16du:dateUtc="2024-12-11T10:07:00Z">
            <w:r w:rsidR="003E0B1F">
              <w:rPr>
                <w:noProof/>
                <w:webHidden/>
              </w:rPr>
              <w:t>29</w:t>
            </w:r>
          </w:ins>
          <w:ins w:id="259" w:author="Lien Le" w:date="2024-12-11T16:59:00Z" w16du:dateUtc="2024-12-11T09:59:00Z">
            <w:r>
              <w:rPr>
                <w:noProof/>
                <w:webHidden/>
              </w:rPr>
              <w:fldChar w:fldCharType="end"/>
            </w:r>
            <w:r w:rsidRPr="00F05CC1">
              <w:rPr>
                <w:rStyle w:val="Hyperlink"/>
                <w:noProof/>
              </w:rPr>
              <w:fldChar w:fldCharType="end"/>
            </w:r>
          </w:ins>
        </w:p>
        <w:p w14:paraId="1232EDB6" w14:textId="1969902A" w:rsidR="00BD62AA" w:rsidRDefault="00BD62AA" w:rsidP="00BD62AA">
          <w:pPr>
            <w:pStyle w:val="TOC2"/>
            <w:rPr>
              <w:ins w:id="260" w:author="Lien Le" w:date="2024-12-11T16:59:00Z" w16du:dateUtc="2024-12-11T09:59:00Z"/>
              <w:rFonts w:asciiTheme="minorHAnsi" w:eastAsiaTheme="minorEastAsia" w:hAnsiTheme="minorHAnsi" w:cstheme="minorBidi"/>
              <w:kern w:val="2"/>
              <w:sz w:val="24"/>
              <w:szCs w:val="24"/>
              <w:lang w:val="en-US"/>
              <w14:ligatures w14:val="standardContextual"/>
            </w:rPr>
            <w:pPrChange w:id="261" w:author="Lien Le" w:date="2024-12-11T17:00:00Z" w16du:dateUtc="2024-12-11T10:00:00Z">
              <w:pPr>
                <w:pStyle w:val="TOC2"/>
                <w:tabs>
                  <w:tab w:val="right" w:pos="9111"/>
                </w:tabs>
              </w:pPr>
            </w:pPrChange>
          </w:pPr>
          <w:ins w:id="262" w:author="Lien Le" w:date="2024-12-11T16:59:00Z" w16du:dateUtc="2024-12-11T09:59:00Z">
            <w:r w:rsidRPr="00F05CC1">
              <w:rPr>
                <w:rStyle w:val="Hyperlink"/>
              </w:rPr>
              <w:fldChar w:fldCharType="begin"/>
            </w:r>
            <w:r w:rsidRPr="00F05CC1">
              <w:rPr>
                <w:rStyle w:val="Hyperlink"/>
              </w:rPr>
              <w:instrText xml:space="preserve"> </w:instrText>
            </w:r>
            <w:r>
              <w:instrText>HYPERLINK \l "_Toc184828806"</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3.2. Tiền xử lý dữ liệu</w:t>
            </w:r>
            <w:r>
              <w:rPr>
                <w:webHidden/>
              </w:rPr>
              <w:tab/>
            </w:r>
            <w:r>
              <w:rPr>
                <w:webHidden/>
              </w:rPr>
              <w:fldChar w:fldCharType="begin"/>
            </w:r>
            <w:r>
              <w:rPr>
                <w:webHidden/>
              </w:rPr>
              <w:instrText xml:space="preserve"> PAGEREF _Toc184828806 \h </w:instrText>
            </w:r>
            <w:r>
              <w:rPr>
                <w:webHidden/>
              </w:rPr>
            </w:r>
          </w:ins>
          <w:r>
            <w:rPr>
              <w:webHidden/>
            </w:rPr>
            <w:fldChar w:fldCharType="separate"/>
          </w:r>
          <w:ins w:id="263" w:author="Lien Le" w:date="2024-12-11T17:07:00Z" w16du:dateUtc="2024-12-11T10:07:00Z">
            <w:r w:rsidR="003E0B1F">
              <w:rPr>
                <w:webHidden/>
              </w:rPr>
              <w:t>30</w:t>
            </w:r>
          </w:ins>
          <w:ins w:id="264" w:author="Lien Le" w:date="2024-12-11T16:59:00Z" w16du:dateUtc="2024-12-11T09:59:00Z">
            <w:r>
              <w:rPr>
                <w:webHidden/>
              </w:rPr>
              <w:fldChar w:fldCharType="end"/>
            </w:r>
            <w:r w:rsidRPr="00F05CC1">
              <w:rPr>
                <w:rStyle w:val="Hyperlink"/>
              </w:rPr>
              <w:fldChar w:fldCharType="end"/>
            </w:r>
          </w:ins>
        </w:p>
        <w:p w14:paraId="46D6076E" w14:textId="190330CB" w:rsidR="00BD62AA" w:rsidRDefault="00BD62AA">
          <w:pPr>
            <w:pStyle w:val="TOC3"/>
            <w:tabs>
              <w:tab w:val="right" w:pos="9111"/>
            </w:tabs>
            <w:rPr>
              <w:ins w:id="265"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66"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"_Toc184828807"</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3.2.2. Chuyển đổi và chuẩn hóa dữ liệu</w:t>
            </w:r>
            <w:r>
              <w:rPr>
                <w:noProof/>
                <w:webHidden/>
              </w:rPr>
              <w:tab/>
            </w:r>
            <w:r>
              <w:rPr>
                <w:noProof/>
                <w:webHidden/>
              </w:rPr>
              <w:fldChar w:fldCharType="begin"/>
            </w:r>
            <w:r>
              <w:rPr>
                <w:noProof/>
                <w:webHidden/>
              </w:rPr>
              <w:instrText xml:space="preserve"> PAGEREF _Toc184828807 \h </w:instrText>
            </w:r>
            <w:r>
              <w:rPr>
                <w:noProof/>
                <w:webHidden/>
              </w:rPr>
            </w:r>
          </w:ins>
          <w:r>
            <w:rPr>
              <w:noProof/>
              <w:webHidden/>
            </w:rPr>
            <w:fldChar w:fldCharType="separate"/>
          </w:r>
          <w:ins w:id="267" w:author="Lien Le" w:date="2024-12-11T17:07:00Z" w16du:dateUtc="2024-12-11T10:07:00Z">
            <w:r w:rsidR="003E0B1F">
              <w:rPr>
                <w:noProof/>
                <w:webHidden/>
              </w:rPr>
              <w:t>30</w:t>
            </w:r>
          </w:ins>
          <w:ins w:id="268" w:author="Lien Le" w:date="2024-12-11T16:59:00Z" w16du:dateUtc="2024-12-11T09:59:00Z">
            <w:r>
              <w:rPr>
                <w:noProof/>
                <w:webHidden/>
              </w:rPr>
              <w:fldChar w:fldCharType="end"/>
            </w:r>
            <w:r w:rsidRPr="00F05CC1">
              <w:rPr>
                <w:rStyle w:val="Hyperlink"/>
                <w:noProof/>
              </w:rPr>
              <w:fldChar w:fldCharType="end"/>
            </w:r>
          </w:ins>
        </w:p>
        <w:p w14:paraId="1BE7D62A" w14:textId="32B6F36E" w:rsidR="00BD62AA" w:rsidRDefault="00BD62AA">
          <w:pPr>
            <w:pStyle w:val="TOC3"/>
            <w:tabs>
              <w:tab w:val="right" w:pos="9111"/>
            </w:tabs>
            <w:rPr>
              <w:ins w:id="26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70"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"_Toc184828808"</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3.2.3. Biến đổi dữ liệu (Data Transformation)</w:t>
            </w:r>
            <w:r>
              <w:rPr>
                <w:noProof/>
                <w:webHidden/>
              </w:rPr>
              <w:tab/>
            </w:r>
            <w:r>
              <w:rPr>
                <w:noProof/>
                <w:webHidden/>
              </w:rPr>
              <w:fldChar w:fldCharType="begin"/>
            </w:r>
            <w:r>
              <w:rPr>
                <w:noProof/>
                <w:webHidden/>
              </w:rPr>
              <w:instrText xml:space="preserve"> PAGEREF _Toc184828808 \h </w:instrText>
            </w:r>
            <w:r>
              <w:rPr>
                <w:noProof/>
                <w:webHidden/>
              </w:rPr>
            </w:r>
          </w:ins>
          <w:r>
            <w:rPr>
              <w:noProof/>
              <w:webHidden/>
            </w:rPr>
            <w:fldChar w:fldCharType="separate"/>
          </w:r>
          <w:ins w:id="271" w:author="Lien Le" w:date="2024-12-11T17:07:00Z" w16du:dateUtc="2024-12-11T10:07:00Z">
            <w:r w:rsidR="003E0B1F">
              <w:rPr>
                <w:noProof/>
                <w:webHidden/>
              </w:rPr>
              <w:t>31</w:t>
            </w:r>
          </w:ins>
          <w:ins w:id="272" w:author="Lien Le" w:date="2024-12-11T16:59:00Z" w16du:dateUtc="2024-12-11T09:59:00Z">
            <w:r>
              <w:rPr>
                <w:noProof/>
                <w:webHidden/>
              </w:rPr>
              <w:fldChar w:fldCharType="end"/>
            </w:r>
            <w:r w:rsidRPr="00F05CC1">
              <w:rPr>
                <w:rStyle w:val="Hyperlink"/>
                <w:noProof/>
              </w:rPr>
              <w:fldChar w:fldCharType="end"/>
            </w:r>
          </w:ins>
        </w:p>
        <w:p w14:paraId="280FBC83" w14:textId="7C32FC09" w:rsidR="00BD62AA" w:rsidRDefault="00BD62AA">
          <w:pPr>
            <w:pStyle w:val="TOC3"/>
            <w:tabs>
              <w:tab w:val="right" w:pos="9111"/>
            </w:tabs>
            <w:rPr>
              <w:ins w:id="27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7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"_Toc184828809"</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3.2.4. Phân chia dữ liệu (Data Splitting)</w:t>
            </w:r>
            <w:r>
              <w:rPr>
                <w:noProof/>
                <w:webHidden/>
              </w:rPr>
              <w:tab/>
            </w:r>
            <w:r>
              <w:rPr>
                <w:noProof/>
                <w:webHidden/>
              </w:rPr>
              <w:fldChar w:fldCharType="begin"/>
            </w:r>
            <w:r>
              <w:rPr>
                <w:noProof/>
                <w:webHidden/>
              </w:rPr>
              <w:instrText xml:space="preserve"> PAGEREF _Toc184828809 \h </w:instrText>
            </w:r>
            <w:r>
              <w:rPr>
                <w:noProof/>
                <w:webHidden/>
              </w:rPr>
            </w:r>
          </w:ins>
          <w:r>
            <w:rPr>
              <w:noProof/>
              <w:webHidden/>
            </w:rPr>
            <w:fldChar w:fldCharType="separate"/>
          </w:r>
          <w:ins w:id="275" w:author="Lien Le" w:date="2024-12-11T17:07:00Z" w16du:dateUtc="2024-12-11T10:07:00Z">
            <w:r w:rsidR="003E0B1F">
              <w:rPr>
                <w:noProof/>
                <w:webHidden/>
              </w:rPr>
              <w:t>31</w:t>
            </w:r>
          </w:ins>
          <w:ins w:id="276" w:author="Lien Le" w:date="2024-12-11T16:59:00Z" w16du:dateUtc="2024-12-11T09:59:00Z">
            <w:r>
              <w:rPr>
                <w:noProof/>
                <w:webHidden/>
              </w:rPr>
              <w:fldChar w:fldCharType="end"/>
            </w:r>
            <w:r w:rsidRPr="00F05CC1">
              <w:rPr>
                <w:rStyle w:val="Hyperlink"/>
                <w:noProof/>
              </w:rPr>
              <w:fldChar w:fldCharType="end"/>
            </w:r>
          </w:ins>
        </w:p>
        <w:p w14:paraId="7EBFAA5A" w14:textId="3988A832" w:rsidR="00BD62AA" w:rsidRDefault="00BD62AA" w:rsidP="00BD62AA">
          <w:pPr>
            <w:pStyle w:val="TOC2"/>
            <w:rPr>
              <w:ins w:id="277" w:author="Lien Le" w:date="2024-12-11T16:59:00Z" w16du:dateUtc="2024-12-11T09:59:00Z"/>
              <w:rFonts w:asciiTheme="minorHAnsi" w:eastAsiaTheme="minorEastAsia" w:hAnsiTheme="minorHAnsi" w:cstheme="minorBidi"/>
              <w:kern w:val="2"/>
              <w:sz w:val="24"/>
              <w:szCs w:val="24"/>
              <w:lang w:val="en-US"/>
              <w14:ligatures w14:val="standardContextual"/>
            </w:rPr>
            <w:pPrChange w:id="278" w:author="Lien Le" w:date="2024-12-11T17:00:00Z" w16du:dateUtc="2024-12-11T10:00:00Z">
              <w:pPr>
                <w:pStyle w:val="TOC2"/>
                <w:tabs>
                  <w:tab w:val="right" w:pos="9111"/>
                </w:tabs>
              </w:pPr>
            </w:pPrChange>
          </w:pPr>
          <w:ins w:id="279" w:author="Lien Le" w:date="2024-12-11T16:59:00Z" w16du:dateUtc="2024-12-11T09:59:00Z">
            <w:r w:rsidRPr="00F05CC1">
              <w:rPr>
                <w:rStyle w:val="Hyperlink"/>
              </w:rPr>
              <w:fldChar w:fldCharType="begin"/>
            </w:r>
            <w:r w:rsidRPr="00F05CC1">
              <w:rPr>
                <w:rStyle w:val="Hyperlink"/>
              </w:rPr>
              <w:instrText xml:space="preserve"> </w:instrText>
            </w:r>
            <w:r>
              <w:instrText>HYPERLINK \l "_Toc184828810"</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3.3. Phân tích khám phá dữ liệu (Exploratory Data Analysis - EDA)</w:t>
            </w:r>
            <w:r>
              <w:rPr>
                <w:webHidden/>
              </w:rPr>
              <w:tab/>
            </w:r>
            <w:r>
              <w:rPr>
                <w:webHidden/>
              </w:rPr>
              <w:fldChar w:fldCharType="begin"/>
            </w:r>
            <w:r>
              <w:rPr>
                <w:webHidden/>
              </w:rPr>
              <w:instrText xml:space="preserve"> PAGEREF _Toc184828810 \h </w:instrText>
            </w:r>
            <w:r>
              <w:rPr>
                <w:webHidden/>
              </w:rPr>
            </w:r>
          </w:ins>
          <w:r>
            <w:rPr>
              <w:webHidden/>
            </w:rPr>
            <w:fldChar w:fldCharType="separate"/>
          </w:r>
          <w:ins w:id="280" w:author="Lien Le" w:date="2024-12-11T17:07:00Z" w16du:dateUtc="2024-12-11T10:07:00Z">
            <w:r w:rsidR="003E0B1F">
              <w:rPr>
                <w:webHidden/>
              </w:rPr>
              <w:t>32</w:t>
            </w:r>
          </w:ins>
          <w:ins w:id="281" w:author="Lien Le" w:date="2024-12-11T16:59:00Z" w16du:dateUtc="2024-12-11T09:59:00Z">
            <w:r>
              <w:rPr>
                <w:webHidden/>
              </w:rPr>
              <w:fldChar w:fldCharType="end"/>
            </w:r>
            <w:r w:rsidRPr="00F05CC1">
              <w:rPr>
                <w:rStyle w:val="Hyperlink"/>
              </w:rPr>
              <w:fldChar w:fldCharType="end"/>
            </w:r>
          </w:ins>
        </w:p>
        <w:p w14:paraId="19F74AD0" w14:textId="5C201734" w:rsidR="00BD62AA" w:rsidRDefault="00BD62AA">
          <w:pPr>
            <w:pStyle w:val="TOC4"/>
            <w:tabs>
              <w:tab w:val="right" w:pos="9111"/>
            </w:tabs>
            <w:rPr>
              <w:ins w:id="282"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83"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"_Toc184828811"</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3.3.1. Tổng quan dữ liệu</w:t>
            </w:r>
            <w:r>
              <w:rPr>
                <w:noProof/>
                <w:webHidden/>
              </w:rPr>
              <w:tab/>
            </w:r>
            <w:r>
              <w:rPr>
                <w:noProof/>
                <w:webHidden/>
              </w:rPr>
              <w:fldChar w:fldCharType="begin"/>
            </w:r>
            <w:r>
              <w:rPr>
                <w:noProof/>
                <w:webHidden/>
              </w:rPr>
              <w:instrText xml:space="preserve"> PAGEREF _Toc184828811 \h </w:instrText>
            </w:r>
            <w:r>
              <w:rPr>
                <w:noProof/>
                <w:webHidden/>
              </w:rPr>
            </w:r>
          </w:ins>
          <w:r>
            <w:rPr>
              <w:noProof/>
              <w:webHidden/>
            </w:rPr>
            <w:fldChar w:fldCharType="separate"/>
          </w:r>
          <w:ins w:id="284" w:author="Lien Le" w:date="2024-12-11T17:07:00Z" w16du:dateUtc="2024-12-11T10:07:00Z">
            <w:r w:rsidR="003E0B1F">
              <w:rPr>
                <w:noProof/>
                <w:webHidden/>
              </w:rPr>
              <w:t>32</w:t>
            </w:r>
          </w:ins>
          <w:ins w:id="285" w:author="Lien Le" w:date="2024-12-11T16:59:00Z" w16du:dateUtc="2024-12-11T09:59:00Z">
            <w:r>
              <w:rPr>
                <w:noProof/>
                <w:webHidden/>
              </w:rPr>
              <w:fldChar w:fldCharType="end"/>
            </w:r>
            <w:r w:rsidRPr="00F05CC1">
              <w:rPr>
                <w:rStyle w:val="Hyperlink"/>
                <w:noProof/>
              </w:rPr>
              <w:fldChar w:fldCharType="end"/>
            </w:r>
          </w:ins>
        </w:p>
        <w:p w14:paraId="3EFDDAD0" w14:textId="307862C1" w:rsidR="00BD62AA" w:rsidRDefault="00BD62AA">
          <w:pPr>
            <w:pStyle w:val="TOC4"/>
            <w:tabs>
              <w:tab w:val="right" w:pos="9111"/>
            </w:tabs>
            <w:rPr>
              <w:ins w:id="286"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87" w:author="Lien Le" w:date="2024-12-11T16:59:00Z" w16du:dateUtc="2024-12-11T09:59:00Z">
            <w:r w:rsidRPr="00F05CC1">
              <w:rPr>
                <w:rStyle w:val="Hyperlink"/>
                <w:noProof/>
              </w:rPr>
              <w:lastRenderedPageBreak/>
              <w:fldChar w:fldCharType="begin"/>
            </w:r>
            <w:r w:rsidRPr="00F05CC1">
              <w:rPr>
                <w:rStyle w:val="Hyperlink"/>
                <w:noProof/>
              </w:rPr>
              <w:instrText xml:space="preserve"> </w:instrText>
            </w:r>
            <w:r>
              <w:rPr>
                <w:noProof/>
              </w:rPr>
              <w:instrText>HYPERLINK \l "_Toc184828812"</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3.3.2. Mối tương quan giữa các cổ phiếu</w:t>
            </w:r>
            <w:r>
              <w:rPr>
                <w:noProof/>
                <w:webHidden/>
              </w:rPr>
              <w:tab/>
            </w:r>
            <w:r>
              <w:rPr>
                <w:noProof/>
                <w:webHidden/>
              </w:rPr>
              <w:fldChar w:fldCharType="begin"/>
            </w:r>
            <w:r>
              <w:rPr>
                <w:noProof/>
                <w:webHidden/>
              </w:rPr>
              <w:instrText xml:space="preserve"> PAGEREF _Toc184828812 \h </w:instrText>
            </w:r>
            <w:r>
              <w:rPr>
                <w:noProof/>
                <w:webHidden/>
              </w:rPr>
            </w:r>
          </w:ins>
          <w:r>
            <w:rPr>
              <w:noProof/>
              <w:webHidden/>
            </w:rPr>
            <w:fldChar w:fldCharType="separate"/>
          </w:r>
          <w:ins w:id="288" w:author="Lien Le" w:date="2024-12-11T17:07:00Z" w16du:dateUtc="2024-12-11T10:07:00Z">
            <w:r w:rsidR="003E0B1F">
              <w:rPr>
                <w:noProof/>
                <w:webHidden/>
              </w:rPr>
              <w:t>32</w:t>
            </w:r>
          </w:ins>
          <w:ins w:id="289" w:author="Lien Le" w:date="2024-12-11T16:59:00Z" w16du:dateUtc="2024-12-11T09:59:00Z">
            <w:r>
              <w:rPr>
                <w:noProof/>
                <w:webHidden/>
              </w:rPr>
              <w:fldChar w:fldCharType="end"/>
            </w:r>
            <w:r w:rsidRPr="00F05CC1">
              <w:rPr>
                <w:rStyle w:val="Hyperlink"/>
                <w:noProof/>
              </w:rPr>
              <w:fldChar w:fldCharType="end"/>
            </w:r>
          </w:ins>
        </w:p>
        <w:p w14:paraId="2BC041D1" w14:textId="3813957B" w:rsidR="00BD62AA" w:rsidRDefault="00BD62AA">
          <w:pPr>
            <w:pStyle w:val="TOC4"/>
            <w:tabs>
              <w:tab w:val="right" w:pos="9111"/>
            </w:tabs>
            <w:rPr>
              <w:ins w:id="290"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91"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"_Toc184828813"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3.3.3. Phân tích động thái giá cổ phiếu</w:t>
            </w:r>
            <w:r>
              <w:rPr>
                <w:noProof/>
                <w:webHidden/>
              </w:rPr>
              <w:tab/>
            </w:r>
            <w:r>
              <w:rPr>
                <w:noProof/>
                <w:webHidden/>
              </w:rPr>
              <w:fldChar w:fldCharType="begin"/>
            </w:r>
            <w:r>
              <w:rPr>
                <w:noProof/>
                <w:webHidden/>
              </w:rPr>
              <w:instrText xml:space="preserve"> PAGEREF _Toc184828813 \h </w:instrText>
            </w:r>
            <w:r>
              <w:rPr>
                <w:noProof/>
                <w:webHidden/>
              </w:rPr>
            </w:r>
          </w:ins>
          <w:r>
            <w:rPr>
              <w:noProof/>
              <w:webHidden/>
            </w:rPr>
            <w:fldChar w:fldCharType="separate"/>
          </w:r>
          <w:ins w:id="292" w:author="Lien Le" w:date="2024-12-11T17:07:00Z" w16du:dateUtc="2024-12-11T10:07:00Z">
            <w:r w:rsidR="003E0B1F">
              <w:rPr>
                <w:noProof/>
                <w:webHidden/>
              </w:rPr>
              <w:t>33</w:t>
            </w:r>
          </w:ins>
          <w:ins w:id="293" w:author="Lien Le" w:date="2024-12-11T16:59:00Z" w16du:dateUtc="2024-12-11T09:59:00Z">
            <w:r>
              <w:rPr>
                <w:noProof/>
                <w:webHidden/>
              </w:rPr>
              <w:fldChar w:fldCharType="end"/>
            </w:r>
            <w:r w:rsidRPr="00F05CC1">
              <w:rPr>
                <w:rStyle w:val="Hyperlink"/>
                <w:noProof/>
              </w:rPr>
              <w:fldChar w:fldCharType="end"/>
            </w:r>
          </w:ins>
        </w:p>
        <w:p w14:paraId="09A9CA1E" w14:textId="3E339205" w:rsidR="00BD62AA" w:rsidRDefault="00BD62AA">
          <w:pPr>
            <w:pStyle w:val="TOC4"/>
            <w:tabs>
              <w:tab w:val="right" w:pos="9111"/>
            </w:tabs>
            <w:rPr>
              <w:ins w:id="294"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95"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"_Toc184828814"</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3.3.4. Phân tích ngoại lai (Outlier Analysis)</w:t>
            </w:r>
            <w:r>
              <w:rPr>
                <w:noProof/>
                <w:webHidden/>
              </w:rPr>
              <w:tab/>
            </w:r>
            <w:r>
              <w:rPr>
                <w:noProof/>
                <w:webHidden/>
              </w:rPr>
              <w:fldChar w:fldCharType="begin"/>
            </w:r>
            <w:r>
              <w:rPr>
                <w:noProof/>
                <w:webHidden/>
              </w:rPr>
              <w:instrText xml:space="preserve"> PAGEREF _Toc184828814 \h </w:instrText>
            </w:r>
            <w:r>
              <w:rPr>
                <w:noProof/>
                <w:webHidden/>
              </w:rPr>
            </w:r>
          </w:ins>
          <w:r>
            <w:rPr>
              <w:noProof/>
              <w:webHidden/>
            </w:rPr>
            <w:fldChar w:fldCharType="separate"/>
          </w:r>
          <w:ins w:id="296" w:author="Lien Le" w:date="2024-12-11T17:07:00Z" w16du:dateUtc="2024-12-11T10:07:00Z">
            <w:r w:rsidR="003E0B1F">
              <w:rPr>
                <w:noProof/>
                <w:webHidden/>
              </w:rPr>
              <w:t>34</w:t>
            </w:r>
          </w:ins>
          <w:ins w:id="297" w:author="Lien Le" w:date="2024-12-11T16:59:00Z" w16du:dateUtc="2024-12-11T09:59:00Z">
            <w:r>
              <w:rPr>
                <w:noProof/>
                <w:webHidden/>
              </w:rPr>
              <w:fldChar w:fldCharType="end"/>
            </w:r>
            <w:r w:rsidRPr="00F05CC1">
              <w:rPr>
                <w:rStyle w:val="Hyperlink"/>
                <w:noProof/>
              </w:rPr>
              <w:fldChar w:fldCharType="end"/>
            </w:r>
          </w:ins>
        </w:p>
        <w:p w14:paraId="51BB968C" w14:textId="4BB24E97" w:rsidR="00BD62AA" w:rsidRDefault="00BD62AA">
          <w:pPr>
            <w:pStyle w:val="TOC4"/>
            <w:tabs>
              <w:tab w:val="right" w:pos="9111"/>
            </w:tabs>
            <w:rPr>
              <w:ins w:id="298"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299"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"_Toc184828815"</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3.3.5. Trực quan hóa kết quả</w:t>
            </w:r>
            <w:r>
              <w:rPr>
                <w:noProof/>
                <w:webHidden/>
              </w:rPr>
              <w:tab/>
            </w:r>
            <w:r>
              <w:rPr>
                <w:noProof/>
                <w:webHidden/>
              </w:rPr>
              <w:fldChar w:fldCharType="begin"/>
            </w:r>
            <w:r>
              <w:rPr>
                <w:noProof/>
                <w:webHidden/>
              </w:rPr>
              <w:instrText xml:space="preserve"> PAGEREF _Toc184828815 \h </w:instrText>
            </w:r>
            <w:r>
              <w:rPr>
                <w:noProof/>
                <w:webHidden/>
              </w:rPr>
            </w:r>
          </w:ins>
          <w:r>
            <w:rPr>
              <w:noProof/>
              <w:webHidden/>
            </w:rPr>
            <w:fldChar w:fldCharType="separate"/>
          </w:r>
          <w:ins w:id="300" w:author="Lien Le" w:date="2024-12-11T17:07:00Z" w16du:dateUtc="2024-12-11T10:07:00Z">
            <w:r w:rsidR="003E0B1F">
              <w:rPr>
                <w:noProof/>
                <w:webHidden/>
              </w:rPr>
              <w:t>34</w:t>
            </w:r>
          </w:ins>
          <w:ins w:id="301" w:author="Lien Le" w:date="2024-12-11T16:59:00Z" w16du:dateUtc="2024-12-11T09:59:00Z">
            <w:r>
              <w:rPr>
                <w:noProof/>
                <w:webHidden/>
              </w:rPr>
              <w:fldChar w:fldCharType="end"/>
            </w:r>
            <w:r w:rsidRPr="00F05CC1">
              <w:rPr>
                <w:rStyle w:val="Hyperlink"/>
                <w:noProof/>
              </w:rPr>
              <w:fldChar w:fldCharType="end"/>
            </w:r>
          </w:ins>
        </w:p>
        <w:p w14:paraId="248B54CC" w14:textId="0031E90A" w:rsidR="00BD62AA" w:rsidRDefault="00BD62AA">
          <w:pPr>
            <w:pStyle w:val="TOC1"/>
            <w:tabs>
              <w:tab w:val="right" w:pos="9111"/>
            </w:tabs>
            <w:rPr>
              <w:ins w:id="302"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03"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"_Toc184828816"</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 xml:space="preserve">CHƯƠNG 4: </w:t>
            </w:r>
          </w:ins>
          <w:ins w:id="304" w:author="Lien Le" w:date="2024-12-11T17:04:00Z" w16du:dateUtc="2024-12-11T10:04:00Z">
            <w:r w:rsidRPr="00BD62AA">
              <w:rPr>
                <w:rStyle w:val="Hyperlink"/>
                <w:noProof/>
                <w:lang w:val="en-US"/>
              </w:rPr>
              <w:t>ỨNG DỤNG KỸ THUẬT GIAO DỊCH THEO CẶP ĐỂ TÌM MỐI TƯƠNG QUAN GIỮA CÁC CỔ PHIẾU</w:t>
            </w:r>
          </w:ins>
          <w:ins w:id="305" w:author="Lien Le" w:date="2024-12-11T16:59:00Z" w16du:dateUtc="2024-12-11T09:59:00Z">
            <w:r>
              <w:rPr>
                <w:noProof/>
                <w:webHidden/>
              </w:rPr>
              <w:tab/>
            </w:r>
            <w:r>
              <w:rPr>
                <w:noProof/>
                <w:webHidden/>
              </w:rPr>
              <w:fldChar w:fldCharType="begin"/>
            </w:r>
            <w:r>
              <w:rPr>
                <w:noProof/>
                <w:webHidden/>
              </w:rPr>
              <w:instrText xml:space="preserve"> PAGEREF _Toc184828816 \h </w:instrText>
            </w:r>
            <w:r>
              <w:rPr>
                <w:noProof/>
                <w:webHidden/>
              </w:rPr>
            </w:r>
          </w:ins>
          <w:r>
            <w:rPr>
              <w:noProof/>
              <w:webHidden/>
            </w:rPr>
            <w:fldChar w:fldCharType="separate"/>
          </w:r>
          <w:ins w:id="306" w:author="Lien Le" w:date="2024-12-11T17:07:00Z" w16du:dateUtc="2024-12-11T10:07:00Z">
            <w:r w:rsidR="003E0B1F">
              <w:rPr>
                <w:noProof/>
                <w:webHidden/>
              </w:rPr>
              <w:t>35</w:t>
            </w:r>
          </w:ins>
          <w:ins w:id="307" w:author="Lien Le" w:date="2024-12-11T16:59:00Z" w16du:dateUtc="2024-12-11T09:59:00Z">
            <w:r>
              <w:rPr>
                <w:noProof/>
                <w:webHidden/>
              </w:rPr>
              <w:fldChar w:fldCharType="end"/>
            </w:r>
            <w:r w:rsidRPr="00F05CC1">
              <w:rPr>
                <w:rStyle w:val="Hyperlink"/>
                <w:noProof/>
              </w:rPr>
              <w:fldChar w:fldCharType="end"/>
            </w:r>
          </w:ins>
        </w:p>
        <w:p w14:paraId="16EC4A1A" w14:textId="5F9C3764" w:rsidR="00BD62AA" w:rsidRDefault="00BD62AA">
          <w:pPr>
            <w:pStyle w:val="TOC3"/>
            <w:tabs>
              <w:tab w:val="right" w:pos="9111"/>
            </w:tabs>
            <w:rPr>
              <w:ins w:id="308"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09"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"_Toc184828821"</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iCs/>
                <w:noProof/>
              </w:rPr>
              <w:t>4.1</w:t>
            </w:r>
            <w:r w:rsidRPr="00F05CC1">
              <w:rPr>
                <w:rStyle w:val="Hyperlink"/>
                <w:iCs/>
                <w:noProof/>
                <w:lang w:val="en-US"/>
              </w:rPr>
              <w:t>.</w:t>
            </w:r>
            <w:r w:rsidRPr="00F05CC1">
              <w:rPr>
                <w:rStyle w:val="Hyperlink"/>
                <w:iCs/>
                <w:noProof/>
              </w:rPr>
              <w:t xml:space="preserve"> Ứng dụng </w:t>
            </w:r>
            <w:r w:rsidRPr="00F05CC1">
              <w:rPr>
                <w:rStyle w:val="Hyperlink"/>
                <w:iCs/>
                <w:noProof/>
                <w:lang w:val="en-US"/>
              </w:rPr>
              <w:t xml:space="preserve">kỹ thuật </w:t>
            </w:r>
            <w:r w:rsidRPr="00F05CC1">
              <w:rPr>
                <w:rStyle w:val="Hyperlink"/>
                <w:iCs/>
                <w:noProof/>
              </w:rPr>
              <w:t>Pair Trading</w:t>
            </w:r>
            <w:r>
              <w:rPr>
                <w:noProof/>
                <w:webHidden/>
              </w:rPr>
              <w:tab/>
            </w:r>
            <w:r>
              <w:rPr>
                <w:noProof/>
                <w:webHidden/>
              </w:rPr>
              <w:fldChar w:fldCharType="begin"/>
            </w:r>
            <w:r>
              <w:rPr>
                <w:noProof/>
                <w:webHidden/>
              </w:rPr>
              <w:instrText xml:space="preserve"> PAGEREF _Toc184828821 \h </w:instrText>
            </w:r>
            <w:r>
              <w:rPr>
                <w:noProof/>
                <w:webHidden/>
              </w:rPr>
            </w:r>
          </w:ins>
          <w:r>
            <w:rPr>
              <w:noProof/>
              <w:webHidden/>
            </w:rPr>
            <w:fldChar w:fldCharType="separate"/>
          </w:r>
          <w:ins w:id="310" w:author="Lien Le" w:date="2024-12-11T17:07:00Z" w16du:dateUtc="2024-12-11T10:07:00Z">
            <w:r w:rsidR="003E0B1F">
              <w:rPr>
                <w:noProof/>
                <w:webHidden/>
              </w:rPr>
              <w:t>35</w:t>
            </w:r>
          </w:ins>
          <w:ins w:id="311" w:author="Lien Le" w:date="2024-12-11T16:59:00Z" w16du:dateUtc="2024-12-11T09:59:00Z">
            <w:r>
              <w:rPr>
                <w:noProof/>
                <w:webHidden/>
              </w:rPr>
              <w:fldChar w:fldCharType="end"/>
            </w:r>
            <w:r w:rsidRPr="00F05CC1">
              <w:rPr>
                <w:rStyle w:val="Hyperlink"/>
                <w:noProof/>
              </w:rPr>
              <w:fldChar w:fldCharType="end"/>
            </w:r>
          </w:ins>
        </w:p>
        <w:p w14:paraId="01E3900E" w14:textId="069CC82F" w:rsidR="00BD62AA" w:rsidRDefault="00BD62AA">
          <w:pPr>
            <w:pStyle w:val="TOC3"/>
            <w:tabs>
              <w:tab w:val="right" w:pos="9111"/>
            </w:tabs>
            <w:rPr>
              <w:ins w:id="312"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13"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"_Toc184828822"</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iCs/>
                <w:noProof/>
              </w:rPr>
              <w:t>4.2</w:t>
            </w:r>
            <w:r w:rsidRPr="00F05CC1">
              <w:rPr>
                <w:rStyle w:val="Hyperlink"/>
                <w:iCs/>
                <w:noProof/>
                <w:lang w:val="en-US"/>
              </w:rPr>
              <w:t>.</w:t>
            </w:r>
            <w:r w:rsidRPr="00F05CC1">
              <w:rPr>
                <w:rStyle w:val="Hyperlink"/>
                <w:iCs/>
                <w:noProof/>
              </w:rPr>
              <w:t xml:space="preserve"> Ứng dụng</w:t>
            </w:r>
            <w:r w:rsidRPr="00F05CC1">
              <w:rPr>
                <w:rStyle w:val="Hyperlink"/>
                <w:iCs/>
                <w:noProof/>
                <w:lang w:val="en-US"/>
              </w:rPr>
              <w:t xml:space="preserve"> kỹ thuật</w:t>
            </w:r>
            <w:r w:rsidRPr="00F05CC1">
              <w:rPr>
                <w:rStyle w:val="Hyperlink"/>
                <w:iCs/>
                <w:noProof/>
              </w:rPr>
              <w:t xml:space="preserve"> Reversal Trading</w:t>
            </w:r>
            <w:r>
              <w:rPr>
                <w:noProof/>
                <w:webHidden/>
              </w:rPr>
              <w:tab/>
            </w:r>
            <w:r>
              <w:rPr>
                <w:noProof/>
                <w:webHidden/>
              </w:rPr>
              <w:fldChar w:fldCharType="begin"/>
            </w:r>
            <w:r>
              <w:rPr>
                <w:noProof/>
                <w:webHidden/>
              </w:rPr>
              <w:instrText xml:space="preserve"> PAGEREF _Toc184828822 \h </w:instrText>
            </w:r>
            <w:r>
              <w:rPr>
                <w:noProof/>
                <w:webHidden/>
              </w:rPr>
            </w:r>
          </w:ins>
          <w:r>
            <w:rPr>
              <w:noProof/>
              <w:webHidden/>
            </w:rPr>
            <w:fldChar w:fldCharType="separate"/>
          </w:r>
          <w:ins w:id="314" w:author="Lien Le" w:date="2024-12-11T17:07:00Z" w16du:dateUtc="2024-12-11T10:07:00Z">
            <w:r w:rsidR="003E0B1F">
              <w:rPr>
                <w:noProof/>
                <w:webHidden/>
              </w:rPr>
              <w:t>37</w:t>
            </w:r>
          </w:ins>
          <w:ins w:id="315" w:author="Lien Le" w:date="2024-12-11T16:59:00Z" w16du:dateUtc="2024-12-11T09:59:00Z">
            <w:r>
              <w:rPr>
                <w:noProof/>
                <w:webHidden/>
              </w:rPr>
              <w:fldChar w:fldCharType="end"/>
            </w:r>
            <w:r w:rsidRPr="00F05CC1">
              <w:rPr>
                <w:rStyle w:val="Hyperlink"/>
                <w:noProof/>
              </w:rPr>
              <w:fldChar w:fldCharType="end"/>
            </w:r>
          </w:ins>
        </w:p>
        <w:p w14:paraId="121A1CF0" w14:textId="06269936" w:rsidR="00BD62AA" w:rsidRDefault="00BD62AA">
          <w:pPr>
            <w:pStyle w:val="TOC3"/>
            <w:tabs>
              <w:tab w:val="right" w:pos="9111"/>
            </w:tabs>
            <w:rPr>
              <w:ins w:id="316"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17"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"_Toc184828823"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4.3. So sánh Pair Trading và Reversal Trading</w:t>
            </w:r>
            <w:r>
              <w:rPr>
                <w:noProof/>
                <w:webHidden/>
              </w:rPr>
              <w:tab/>
            </w:r>
            <w:r>
              <w:rPr>
                <w:noProof/>
                <w:webHidden/>
              </w:rPr>
              <w:fldChar w:fldCharType="begin"/>
            </w:r>
            <w:r>
              <w:rPr>
                <w:noProof/>
                <w:webHidden/>
              </w:rPr>
              <w:instrText xml:space="preserve"> PAGEREF _Toc184828823 \h </w:instrText>
            </w:r>
            <w:r>
              <w:rPr>
                <w:noProof/>
                <w:webHidden/>
              </w:rPr>
            </w:r>
          </w:ins>
          <w:r>
            <w:rPr>
              <w:noProof/>
              <w:webHidden/>
            </w:rPr>
            <w:fldChar w:fldCharType="separate"/>
          </w:r>
          <w:ins w:id="318" w:author="Lien Le" w:date="2024-12-11T17:07:00Z" w16du:dateUtc="2024-12-11T10:07:00Z">
            <w:r w:rsidR="003E0B1F">
              <w:rPr>
                <w:noProof/>
                <w:webHidden/>
              </w:rPr>
              <w:t>38</w:t>
            </w:r>
          </w:ins>
          <w:ins w:id="319" w:author="Lien Le" w:date="2024-12-11T16:59:00Z" w16du:dateUtc="2024-12-11T09:59:00Z">
            <w:r>
              <w:rPr>
                <w:noProof/>
                <w:webHidden/>
              </w:rPr>
              <w:fldChar w:fldCharType="end"/>
            </w:r>
            <w:r w:rsidRPr="00F05CC1">
              <w:rPr>
                <w:rStyle w:val="Hyperlink"/>
                <w:noProof/>
              </w:rPr>
              <w:fldChar w:fldCharType="end"/>
            </w:r>
          </w:ins>
        </w:p>
        <w:p w14:paraId="0ED4F158" w14:textId="03117E3D" w:rsidR="00BD62AA" w:rsidRDefault="00BD62AA">
          <w:pPr>
            <w:pStyle w:val="TOC1"/>
            <w:tabs>
              <w:tab w:val="right" w:pos="9111"/>
            </w:tabs>
            <w:rPr>
              <w:ins w:id="320"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21"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"_Toc184828824"</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CHƯƠNG 5: TRÍCH XUẤT ĐẶC TRƯNG VÀ PHÂN TÍCH ĐẶC TRƯNG DỮ LIỆU</w:t>
            </w:r>
            <w:r>
              <w:rPr>
                <w:noProof/>
                <w:webHidden/>
              </w:rPr>
              <w:tab/>
            </w:r>
            <w:r>
              <w:rPr>
                <w:noProof/>
                <w:webHidden/>
              </w:rPr>
              <w:fldChar w:fldCharType="begin"/>
            </w:r>
            <w:r>
              <w:rPr>
                <w:noProof/>
                <w:webHidden/>
              </w:rPr>
              <w:instrText xml:space="preserve"> PAGEREF _Toc184828824 \h </w:instrText>
            </w:r>
            <w:r>
              <w:rPr>
                <w:noProof/>
                <w:webHidden/>
              </w:rPr>
            </w:r>
          </w:ins>
          <w:r>
            <w:rPr>
              <w:noProof/>
              <w:webHidden/>
            </w:rPr>
            <w:fldChar w:fldCharType="separate"/>
          </w:r>
          <w:ins w:id="322" w:author="Lien Le" w:date="2024-12-11T17:07:00Z" w16du:dateUtc="2024-12-11T10:07:00Z">
            <w:r w:rsidR="003E0B1F">
              <w:rPr>
                <w:noProof/>
                <w:webHidden/>
              </w:rPr>
              <w:t>40</w:t>
            </w:r>
          </w:ins>
          <w:ins w:id="323" w:author="Lien Le" w:date="2024-12-11T16:59:00Z" w16du:dateUtc="2024-12-11T09:59:00Z">
            <w:r>
              <w:rPr>
                <w:noProof/>
                <w:webHidden/>
              </w:rPr>
              <w:fldChar w:fldCharType="end"/>
            </w:r>
            <w:r w:rsidRPr="00F05CC1">
              <w:rPr>
                <w:rStyle w:val="Hyperlink"/>
                <w:noProof/>
              </w:rPr>
              <w:fldChar w:fldCharType="end"/>
            </w:r>
          </w:ins>
        </w:p>
        <w:p w14:paraId="1A3B7265" w14:textId="041F4F23" w:rsidR="00BD62AA" w:rsidRDefault="00BD62AA" w:rsidP="00BD62AA">
          <w:pPr>
            <w:pStyle w:val="TOC2"/>
            <w:rPr>
              <w:ins w:id="324" w:author="Lien Le" w:date="2024-12-11T16:59:00Z" w16du:dateUtc="2024-12-11T09:59:00Z"/>
              <w:rFonts w:asciiTheme="minorHAnsi" w:eastAsiaTheme="minorEastAsia" w:hAnsiTheme="minorHAnsi" w:cstheme="minorBidi"/>
              <w:kern w:val="2"/>
              <w:sz w:val="24"/>
              <w:szCs w:val="24"/>
              <w:lang w:val="en-US"/>
              <w14:ligatures w14:val="standardContextual"/>
            </w:rPr>
            <w:pPrChange w:id="325" w:author="Lien Le" w:date="2024-12-11T17:00:00Z" w16du:dateUtc="2024-12-11T10:00:00Z">
              <w:pPr>
                <w:pStyle w:val="TOC2"/>
                <w:tabs>
                  <w:tab w:val="right" w:pos="9111"/>
                </w:tabs>
              </w:pPr>
            </w:pPrChange>
          </w:pPr>
          <w:ins w:id="326" w:author="Lien Le" w:date="2024-12-11T16:59:00Z" w16du:dateUtc="2024-12-11T09:59:00Z">
            <w:r w:rsidRPr="00F05CC1">
              <w:rPr>
                <w:rStyle w:val="Hyperlink"/>
              </w:rPr>
              <w:fldChar w:fldCharType="begin"/>
            </w:r>
            <w:r w:rsidRPr="00F05CC1">
              <w:rPr>
                <w:rStyle w:val="Hyperlink"/>
              </w:rPr>
              <w:instrText xml:space="preserve"> </w:instrText>
            </w:r>
            <w:r>
              <w:instrText>HYPERLINK \l "_Toc184828825"</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5.1. Trích xuất đặc trưng (Feature Extraction)</w:t>
            </w:r>
            <w:r>
              <w:rPr>
                <w:webHidden/>
              </w:rPr>
              <w:tab/>
            </w:r>
            <w:r>
              <w:rPr>
                <w:webHidden/>
              </w:rPr>
              <w:fldChar w:fldCharType="begin"/>
            </w:r>
            <w:r>
              <w:rPr>
                <w:webHidden/>
              </w:rPr>
              <w:instrText xml:space="preserve"> PAGEREF _Toc184828825 \h </w:instrText>
            </w:r>
            <w:r>
              <w:rPr>
                <w:webHidden/>
              </w:rPr>
            </w:r>
          </w:ins>
          <w:r>
            <w:rPr>
              <w:webHidden/>
            </w:rPr>
            <w:fldChar w:fldCharType="separate"/>
          </w:r>
          <w:ins w:id="327" w:author="Lien Le" w:date="2024-12-11T17:07:00Z" w16du:dateUtc="2024-12-11T10:07:00Z">
            <w:r w:rsidR="003E0B1F">
              <w:rPr>
                <w:webHidden/>
              </w:rPr>
              <w:t>40</w:t>
            </w:r>
          </w:ins>
          <w:ins w:id="328" w:author="Lien Le" w:date="2024-12-11T16:59:00Z" w16du:dateUtc="2024-12-11T09:59:00Z">
            <w:r>
              <w:rPr>
                <w:webHidden/>
              </w:rPr>
              <w:fldChar w:fldCharType="end"/>
            </w:r>
            <w:r w:rsidRPr="00F05CC1">
              <w:rPr>
                <w:rStyle w:val="Hyperlink"/>
              </w:rPr>
              <w:fldChar w:fldCharType="end"/>
            </w:r>
          </w:ins>
        </w:p>
        <w:p w14:paraId="75A053B8" w14:textId="632594B9" w:rsidR="00BD62AA" w:rsidRDefault="00BD62AA">
          <w:pPr>
            <w:pStyle w:val="TOC3"/>
            <w:tabs>
              <w:tab w:val="right" w:pos="9111"/>
            </w:tabs>
            <w:rPr>
              <w:ins w:id="32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30"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"_Toc184828826"</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5.1.1. Basic Price Features</w:t>
            </w:r>
            <w:r>
              <w:rPr>
                <w:noProof/>
                <w:webHidden/>
              </w:rPr>
              <w:tab/>
            </w:r>
            <w:r>
              <w:rPr>
                <w:noProof/>
                <w:webHidden/>
              </w:rPr>
              <w:fldChar w:fldCharType="begin"/>
            </w:r>
            <w:r>
              <w:rPr>
                <w:noProof/>
                <w:webHidden/>
              </w:rPr>
              <w:instrText xml:space="preserve"> PAGEREF _Toc184828826 \h </w:instrText>
            </w:r>
            <w:r>
              <w:rPr>
                <w:noProof/>
                <w:webHidden/>
              </w:rPr>
            </w:r>
          </w:ins>
          <w:r>
            <w:rPr>
              <w:noProof/>
              <w:webHidden/>
            </w:rPr>
            <w:fldChar w:fldCharType="separate"/>
          </w:r>
          <w:ins w:id="331" w:author="Lien Le" w:date="2024-12-11T17:07:00Z" w16du:dateUtc="2024-12-11T10:07:00Z">
            <w:r w:rsidR="003E0B1F">
              <w:rPr>
                <w:noProof/>
                <w:webHidden/>
              </w:rPr>
              <w:t>40</w:t>
            </w:r>
          </w:ins>
          <w:ins w:id="332" w:author="Lien Le" w:date="2024-12-11T16:59:00Z" w16du:dateUtc="2024-12-11T09:59:00Z">
            <w:r>
              <w:rPr>
                <w:noProof/>
                <w:webHidden/>
              </w:rPr>
              <w:fldChar w:fldCharType="end"/>
            </w:r>
            <w:r w:rsidRPr="00F05CC1">
              <w:rPr>
                <w:rStyle w:val="Hyperlink"/>
                <w:noProof/>
              </w:rPr>
              <w:fldChar w:fldCharType="end"/>
            </w:r>
          </w:ins>
        </w:p>
        <w:p w14:paraId="22B8C18A" w14:textId="05F52466" w:rsidR="00BD62AA" w:rsidRDefault="00BD62AA">
          <w:pPr>
            <w:pStyle w:val="TOC3"/>
            <w:tabs>
              <w:tab w:val="right" w:pos="9111"/>
            </w:tabs>
            <w:rPr>
              <w:ins w:id="33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3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"_Toc184828827"</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5.1.2. Rolling Window Statistics</w:t>
            </w:r>
            <w:r>
              <w:rPr>
                <w:noProof/>
                <w:webHidden/>
              </w:rPr>
              <w:tab/>
            </w:r>
            <w:r>
              <w:rPr>
                <w:noProof/>
                <w:webHidden/>
              </w:rPr>
              <w:fldChar w:fldCharType="begin"/>
            </w:r>
            <w:r>
              <w:rPr>
                <w:noProof/>
                <w:webHidden/>
              </w:rPr>
              <w:instrText xml:space="preserve"> PAGEREF _Toc184828827 \h </w:instrText>
            </w:r>
            <w:r>
              <w:rPr>
                <w:noProof/>
                <w:webHidden/>
              </w:rPr>
            </w:r>
          </w:ins>
          <w:r>
            <w:rPr>
              <w:noProof/>
              <w:webHidden/>
            </w:rPr>
            <w:fldChar w:fldCharType="separate"/>
          </w:r>
          <w:ins w:id="335" w:author="Lien Le" w:date="2024-12-11T17:07:00Z" w16du:dateUtc="2024-12-11T10:07:00Z">
            <w:r w:rsidR="003E0B1F">
              <w:rPr>
                <w:noProof/>
                <w:webHidden/>
              </w:rPr>
              <w:t>40</w:t>
            </w:r>
          </w:ins>
          <w:ins w:id="336" w:author="Lien Le" w:date="2024-12-11T16:59:00Z" w16du:dateUtc="2024-12-11T09:59:00Z">
            <w:r>
              <w:rPr>
                <w:noProof/>
                <w:webHidden/>
              </w:rPr>
              <w:fldChar w:fldCharType="end"/>
            </w:r>
            <w:r w:rsidRPr="00F05CC1">
              <w:rPr>
                <w:rStyle w:val="Hyperlink"/>
                <w:noProof/>
              </w:rPr>
              <w:fldChar w:fldCharType="end"/>
            </w:r>
          </w:ins>
        </w:p>
        <w:p w14:paraId="24E5A32D" w14:textId="224AD15D" w:rsidR="00BD62AA" w:rsidRDefault="00BD62AA">
          <w:pPr>
            <w:pStyle w:val="TOC3"/>
            <w:tabs>
              <w:tab w:val="right" w:pos="9111"/>
            </w:tabs>
            <w:rPr>
              <w:ins w:id="33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3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"_Toc184828828"</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5.1.3. Momentum Indicators</w:t>
            </w:r>
            <w:r>
              <w:rPr>
                <w:noProof/>
                <w:webHidden/>
              </w:rPr>
              <w:tab/>
            </w:r>
            <w:r>
              <w:rPr>
                <w:noProof/>
                <w:webHidden/>
              </w:rPr>
              <w:fldChar w:fldCharType="begin"/>
            </w:r>
            <w:r>
              <w:rPr>
                <w:noProof/>
                <w:webHidden/>
              </w:rPr>
              <w:instrText xml:space="preserve"> PAGEREF _Toc184828828 \h </w:instrText>
            </w:r>
            <w:r>
              <w:rPr>
                <w:noProof/>
                <w:webHidden/>
              </w:rPr>
            </w:r>
          </w:ins>
          <w:r>
            <w:rPr>
              <w:noProof/>
              <w:webHidden/>
            </w:rPr>
            <w:fldChar w:fldCharType="separate"/>
          </w:r>
          <w:ins w:id="339" w:author="Lien Le" w:date="2024-12-11T17:07:00Z" w16du:dateUtc="2024-12-11T10:07:00Z">
            <w:r w:rsidR="003E0B1F">
              <w:rPr>
                <w:noProof/>
                <w:webHidden/>
              </w:rPr>
              <w:t>41</w:t>
            </w:r>
          </w:ins>
          <w:ins w:id="340" w:author="Lien Le" w:date="2024-12-11T16:59:00Z" w16du:dateUtc="2024-12-11T09:59:00Z">
            <w:r>
              <w:rPr>
                <w:noProof/>
                <w:webHidden/>
              </w:rPr>
              <w:fldChar w:fldCharType="end"/>
            </w:r>
            <w:r w:rsidRPr="00F05CC1">
              <w:rPr>
                <w:rStyle w:val="Hyperlink"/>
                <w:noProof/>
              </w:rPr>
              <w:fldChar w:fldCharType="end"/>
            </w:r>
          </w:ins>
        </w:p>
        <w:p w14:paraId="18B1B93C" w14:textId="0190BA0A" w:rsidR="00BD62AA" w:rsidRDefault="00BD62AA">
          <w:pPr>
            <w:pStyle w:val="TOC3"/>
            <w:tabs>
              <w:tab w:val="right" w:pos="9111"/>
            </w:tabs>
            <w:rPr>
              <w:ins w:id="341"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42"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"_Toc184828829"</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5.1.4. Volatility Features</w:t>
            </w:r>
            <w:r>
              <w:rPr>
                <w:noProof/>
                <w:webHidden/>
              </w:rPr>
              <w:tab/>
            </w:r>
            <w:r>
              <w:rPr>
                <w:noProof/>
                <w:webHidden/>
              </w:rPr>
              <w:fldChar w:fldCharType="begin"/>
            </w:r>
            <w:r>
              <w:rPr>
                <w:noProof/>
                <w:webHidden/>
              </w:rPr>
              <w:instrText xml:space="preserve"> PAGEREF _Toc184828829 \h </w:instrText>
            </w:r>
            <w:r>
              <w:rPr>
                <w:noProof/>
                <w:webHidden/>
              </w:rPr>
            </w:r>
          </w:ins>
          <w:r>
            <w:rPr>
              <w:noProof/>
              <w:webHidden/>
            </w:rPr>
            <w:fldChar w:fldCharType="separate"/>
          </w:r>
          <w:ins w:id="343" w:author="Lien Le" w:date="2024-12-11T17:07:00Z" w16du:dateUtc="2024-12-11T10:07:00Z">
            <w:r w:rsidR="003E0B1F">
              <w:rPr>
                <w:noProof/>
                <w:webHidden/>
              </w:rPr>
              <w:t>41</w:t>
            </w:r>
          </w:ins>
          <w:ins w:id="344" w:author="Lien Le" w:date="2024-12-11T16:59:00Z" w16du:dateUtc="2024-12-11T09:59:00Z">
            <w:r>
              <w:rPr>
                <w:noProof/>
                <w:webHidden/>
              </w:rPr>
              <w:fldChar w:fldCharType="end"/>
            </w:r>
            <w:r w:rsidRPr="00F05CC1">
              <w:rPr>
                <w:rStyle w:val="Hyperlink"/>
                <w:noProof/>
              </w:rPr>
              <w:fldChar w:fldCharType="end"/>
            </w:r>
          </w:ins>
        </w:p>
        <w:p w14:paraId="751BFC00" w14:textId="6512F118" w:rsidR="00BD62AA" w:rsidRDefault="00BD62AA">
          <w:pPr>
            <w:pStyle w:val="TOC3"/>
            <w:tabs>
              <w:tab w:val="right" w:pos="9111"/>
            </w:tabs>
            <w:rPr>
              <w:ins w:id="345"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46"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"_Toc184828830"</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4.1.5. Time-Based Features</w:t>
            </w:r>
            <w:r>
              <w:rPr>
                <w:noProof/>
                <w:webHidden/>
              </w:rPr>
              <w:tab/>
            </w:r>
            <w:r>
              <w:rPr>
                <w:noProof/>
                <w:webHidden/>
              </w:rPr>
              <w:fldChar w:fldCharType="begin"/>
            </w:r>
            <w:r>
              <w:rPr>
                <w:noProof/>
                <w:webHidden/>
              </w:rPr>
              <w:instrText xml:space="preserve"> PAGEREF _Toc184828830 \h </w:instrText>
            </w:r>
            <w:r>
              <w:rPr>
                <w:noProof/>
                <w:webHidden/>
              </w:rPr>
            </w:r>
          </w:ins>
          <w:r>
            <w:rPr>
              <w:noProof/>
              <w:webHidden/>
            </w:rPr>
            <w:fldChar w:fldCharType="separate"/>
          </w:r>
          <w:ins w:id="347" w:author="Lien Le" w:date="2024-12-11T17:07:00Z" w16du:dateUtc="2024-12-11T10:07:00Z">
            <w:r w:rsidR="003E0B1F">
              <w:rPr>
                <w:noProof/>
                <w:webHidden/>
              </w:rPr>
              <w:t>41</w:t>
            </w:r>
          </w:ins>
          <w:ins w:id="348" w:author="Lien Le" w:date="2024-12-11T16:59:00Z" w16du:dateUtc="2024-12-11T09:59:00Z">
            <w:r>
              <w:rPr>
                <w:noProof/>
                <w:webHidden/>
              </w:rPr>
              <w:fldChar w:fldCharType="end"/>
            </w:r>
            <w:r w:rsidRPr="00F05CC1">
              <w:rPr>
                <w:rStyle w:val="Hyperlink"/>
                <w:noProof/>
              </w:rPr>
              <w:fldChar w:fldCharType="end"/>
            </w:r>
          </w:ins>
        </w:p>
        <w:p w14:paraId="4D9F7799" w14:textId="08D24724" w:rsidR="00BD62AA" w:rsidRDefault="00BD62AA" w:rsidP="00BD62AA">
          <w:pPr>
            <w:pStyle w:val="TOC2"/>
            <w:rPr>
              <w:ins w:id="349" w:author="Lien Le" w:date="2024-12-11T16:59:00Z" w16du:dateUtc="2024-12-11T09:59:00Z"/>
              <w:rFonts w:asciiTheme="minorHAnsi" w:eastAsiaTheme="minorEastAsia" w:hAnsiTheme="minorHAnsi" w:cstheme="minorBidi"/>
              <w:kern w:val="2"/>
              <w:sz w:val="24"/>
              <w:szCs w:val="24"/>
              <w:lang w:val="en-US"/>
              <w14:ligatures w14:val="standardContextual"/>
            </w:rPr>
            <w:pPrChange w:id="350" w:author="Lien Le" w:date="2024-12-11T17:00:00Z" w16du:dateUtc="2024-12-11T10:00:00Z">
              <w:pPr>
                <w:pStyle w:val="TOC2"/>
                <w:tabs>
                  <w:tab w:val="right" w:pos="9111"/>
                </w:tabs>
              </w:pPr>
            </w:pPrChange>
          </w:pPr>
          <w:ins w:id="351" w:author="Lien Le" w:date="2024-12-11T16:59:00Z" w16du:dateUtc="2024-12-11T09:59:00Z">
            <w:r w:rsidRPr="00F05CC1">
              <w:rPr>
                <w:rStyle w:val="Hyperlink"/>
              </w:rPr>
              <w:fldChar w:fldCharType="begin"/>
            </w:r>
            <w:r w:rsidRPr="00F05CC1">
              <w:rPr>
                <w:rStyle w:val="Hyperlink"/>
              </w:rPr>
              <w:instrText xml:space="preserve"> </w:instrText>
            </w:r>
            <w:r>
              <w:instrText>HYPERLINK \l "_Toc184828831"</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4.2. Phân tích đặc trưng dữ liệu (Feature Analysis)</w:t>
            </w:r>
            <w:r>
              <w:rPr>
                <w:webHidden/>
              </w:rPr>
              <w:tab/>
            </w:r>
            <w:r>
              <w:rPr>
                <w:webHidden/>
              </w:rPr>
              <w:fldChar w:fldCharType="begin"/>
            </w:r>
            <w:r>
              <w:rPr>
                <w:webHidden/>
              </w:rPr>
              <w:instrText xml:space="preserve"> PAGEREF _Toc184828831 \h </w:instrText>
            </w:r>
            <w:r>
              <w:rPr>
                <w:webHidden/>
              </w:rPr>
            </w:r>
          </w:ins>
          <w:r>
            <w:rPr>
              <w:webHidden/>
            </w:rPr>
            <w:fldChar w:fldCharType="separate"/>
          </w:r>
          <w:ins w:id="352" w:author="Lien Le" w:date="2024-12-11T17:07:00Z" w16du:dateUtc="2024-12-11T10:07:00Z">
            <w:r w:rsidR="003E0B1F">
              <w:rPr>
                <w:webHidden/>
              </w:rPr>
              <w:t>41</w:t>
            </w:r>
          </w:ins>
          <w:ins w:id="353" w:author="Lien Le" w:date="2024-12-11T16:59:00Z" w16du:dateUtc="2024-12-11T09:59:00Z">
            <w:r>
              <w:rPr>
                <w:webHidden/>
              </w:rPr>
              <w:fldChar w:fldCharType="end"/>
            </w:r>
            <w:r w:rsidRPr="00F05CC1">
              <w:rPr>
                <w:rStyle w:val="Hyperlink"/>
              </w:rPr>
              <w:fldChar w:fldCharType="end"/>
            </w:r>
          </w:ins>
        </w:p>
        <w:p w14:paraId="79BBFC20" w14:textId="47087664" w:rsidR="00BD62AA" w:rsidRDefault="00BD62AA">
          <w:pPr>
            <w:pStyle w:val="TOC3"/>
            <w:tabs>
              <w:tab w:val="right" w:pos="9111"/>
            </w:tabs>
            <w:rPr>
              <w:ins w:id="354"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55"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"_Toc184828832"</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4.2.1. Khám phá và hiểu đặc trưng (Exploratory Data Analysis - EDA)</w:t>
            </w:r>
            <w:r>
              <w:rPr>
                <w:noProof/>
                <w:webHidden/>
              </w:rPr>
              <w:tab/>
            </w:r>
            <w:r>
              <w:rPr>
                <w:noProof/>
                <w:webHidden/>
              </w:rPr>
              <w:fldChar w:fldCharType="begin"/>
            </w:r>
            <w:r>
              <w:rPr>
                <w:noProof/>
                <w:webHidden/>
              </w:rPr>
              <w:instrText xml:space="preserve"> PAGEREF _Toc184828832 \h </w:instrText>
            </w:r>
            <w:r>
              <w:rPr>
                <w:noProof/>
                <w:webHidden/>
              </w:rPr>
            </w:r>
          </w:ins>
          <w:r>
            <w:rPr>
              <w:noProof/>
              <w:webHidden/>
            </w:rPr>
            <w:fldChar w:fldCharType="separate"/>
          </w:r>
          <w:ins w:id="356" w:author="Lien Le" w:date="2024-12-11T17:07:00Z" w16du:dateUtc="2024-12-11T10:07:00Z">
            <w:r w:rsidR="003E0B1F">
              <w:rPr>
                <w:noProof/>
                <w:webHidden/>
              </w:rPr>
              <w:t>41</w:t>
            </w:r>
          </w:ins>
          <w:ins w:id="357" w:author="Lien Le" w:date="2024-12-11T16:59:00Z" w16du:dateUtc="2024-12-11T09:59:00Z">
            <w:r>
              <w:rPr>
                <w:noProof/>
                <w:webHidden/>
              </w:rPr>
              <w:fldChar w:fldCharType="end"/>
            </w:r>
            <w:r w:rsidRPr="00F05CC1">
              <w:rPr>
                <w:rStyle w:val="Hyperlink"/>
                <w:noProof/>
              </w:rPr>
              <w:fldChar w:fldCharType="end"/>
            </w:r>
          </w:ins>
        </w:p>
        <w:p w14:paraId="3BC445C5" w14:textId="279C45EE" w:rsidR="00BD62AA" w:rsidRDefault="00BD62AA">
          <w:pPr>
            <w:pStyle w:val="TOC3"/>
            <w:tabs>
              <w:tab w:val="right" w:pos="9111"/>
            </w:tabs>
            <w:rPr>
              <w:ins w:id="358"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59"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"_Toc184828833"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4.2.2. Đánh giá độ quan trọng của đặc trưng</w:t>
            </w:r>
            <w:r>
              <w:rPr>
                <w:noProof/>
                <w:webHidden/>
              </w:rPr>
              <w:tab/>
            </w:r>
            <w:r>
              <w:rPr>
                <w:noProof/>
                <w:webHidden/>
              </w:rPr>
              <w:fldChar w:fldCharType="begin"/>
            </w:r>
            <w:r>
              <w:rPr>
                <w:noProof/>
                <w:webHidden/>
              </w:rPr>
              <w:instrText xml:space="preserve"> PAGEREF _Toc184828833 \h </w:instrText>
            </w:r>
            <w:r>
              <w:rPr>
                <w:noProof/>
                <w:webHidden/>
              </w:rPr>
            </w:r>
          </w:ins>
          <w:r>
            <w:rPr>
              <w:noProof/>
              <w:webHidden/>
            </w:rPr>
            <w:fldChar w:fldCharType="separate"/>
          </w:r>
          <w:ins w:id="360" w:author="Lien Le" w:date="2024-12-11T17:07:00Z" w16du:dateUtc="2024-12-11T10:07:00Z">
            <w:r w:rsidR="003E0B1F">
              <w:rPr>
                <w:noProof/>
                <w:webHidden/>
              </w:rPr>
              <w:t>42</w:t>
            </w:r>
          </w:ins>
          <w:ins w:id="361" w:author="Lien Le" w:date="2024-12-11T16:59:00Z" w16du:dateUtc="2024-12-11T09:59:00Z">
            <w:r>
              <w:rPr>
                <w:noProof/>
                <w:webHidden/>
              </w:rPr>
              <w:fldChar w:fldCharType="end"/>
            </w:r>
            <w:r w:rsidRPr="00F05CC1">
              <w:rPr>
                <w:rStyle w:val="Hyperlink"/>
                <w:noProof/>
              </w:rPr>
              <w:fldChar w:fldCharType="end"/>
            </w:r>
          </w:ins>
        </w:p>
        <w:p w14:paraId="73B57101" w14:textId="1EC62CC2" w:rsidR="00BD62AA" w:rsidRDefault="00BD62AA" w:rsidP="00BD62AA">
          <w:pPr>
            <w:pStyle w:val="TOC2"/>
            <w:rPr>
              <w:ins w:id="362" w:author="Lien Le" w:date="2024-12-11T16:59:00Z" w16du:dateUtc="2024-12-11T09:59:00Z"/>
              <w:rFonts w:asciiTheme="minorHAnsi" w:eastAsiaTheme="minorEastAsia" w:hAnsiTheme="minorHAnsi" w:cstheme="minorBidi"/>
              <w:kern w:val="2"/>
              <w:sz w:val="24"/>
              <w:szCs w:val="24"/>
              <w:lang w:val="en-US"/>
              <w14:ligatures w14:val="standardContextual"/>
            </w:rPr>
            <w:pPrChange w:id="363" w:author="Lien Le" w:date="2024-12-11T17:00:00Z" w16du:dateUtc="2024-12-11T10:00:00Z">
              <w:pPr>
                <w:pStyle w:val="TOC2"/>
                <w:tabs>
                  <w:tab w:val="right" w:pos="9111"/>
                </w:tabs>
              </w:pPr>
            </w:pPrChange>
          </w:pPr>
          <w:ins w:id="364" w:author="Lien Le" w:date="2024-12-11T16:59:00Z" w16du:dateUtc="2024-12-11T09:59:00Z">
            <w:r w:rsidRPr="00F05CC1">
              <w:rPr>
                <w:rStyle w:val="Hyperlink"/>
              </w:rPr>
              <w:fldChar w:fldCharType="begin"/>
            </w:r>
            <w:r w:rsidRPr="00F05CC1">
              <w:rPr>
                <w:rStyle w:val="Hyperlink"/>
              </w:rPr>
              <w:instrText xml:space="preserve"> </w:instrText>
            </w:r>
            <w:r>
              <w:instrText>HYPERLINK \l "_Toc184828834"</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4.3. Ứng dụng trích xuất và phân tích đặc trưng trong mã nguồn</w:t>
            </w:r>
            <w:r>
              <w:rPr>
                <w:webHidden/>
              </w:rPr>
              <w:tab/>
            </w:r>
            <w:r>
              <w:rPr>
                <w:webHidden/>
              </w:rPr>
              <w:fldChar w:fldCharType="begin"/>
            </w:r>
            <w:r>
              <w:rPr>
                <w:webHidden/>
              </w:rPr>
              <w:instrText xml:space="preserve"> PAGEREF _Toc184828834 \h </w:instrText>
            </w:r>
            <w:r>
              <w:rPr>
                <w:webHidden/>
              </w:rPr>
            </w:r>
          </w:ins>
          <w:r>
            <w:rPr>
              <w:webHidden/>
            </w:rPr>
            <w:fldChar w:fldCharType="separate"/>
          </w:r>
          <w:ins w:id="365" w:author="Lien Le" w:date="2024-12-11T17:07:00Z" w16du:dateUtc="2024-12-11T10:07:00Z">
            <w:r w:rsidR="003E0B1F">
              <w:rPr>
                <w:webHidden/>
              </w:rPr>
              <w:t>44</w:t>
            </w:r>
          </w:ins>
          <w:ins w:id="366" w:author="Lien Le" w:date="2024-12-11T16:59:00Z" w16du:dateUtc="2024-12-11T09:59:00Z">
            <w:r>
              <w:rPr>
                <w:webHidden/>
              </w:rPr>
              <w:fldChar w:fldCharType="end"/>
            </w:r>
            <w:r w:rsidRPr="00F05CC1">
              <w:rPr>
                <w:rStyle w:val="Hyperlink"/>
              </w:rPr>
              <w:fldChar w:fldCharType="end"/>
            </w:r>
          </w:ins>
        </w:p>
        <w:p w14:paraId="12BD166C" w14:textId="7865C2AC" w:rsidR="00BD62AA" w:rsidRDefault="00BD62AA">
          <w:pPr>
            <w:pStyle w:val="TOC3"/>
            <w:tabs>
              <w:tab w:val="right" w:pos="9111"/>
            </w:tabs>
            <w:rPr>
              <w:ins w:id="36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6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"_Toc184828835"</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4.3.1. Định nghĩa lớp Stock Prediction Model</w:t>
            </w:r>
            <w:r>
              <w:rPr>
                <w:noProof/>
                <w:webHidden/>
              </w:rPr>
              <w:tab/>
            </w:r>
            <w:r>
              <w:rPr>
                <w:noProof/>
                <w:webHidden/>
              </w:rPr>
              <w:fldChar w:fldCharType="begin"/>
            </w:r>
            <w:r>
              <w:rPr>
                <w:noProof/>
                <w:webHidden/>
              </w:rPr>
              <w:instrText xml:space="preserve"> PAGEREF _Toc184828835 \h </w:instrText>
            </w:r>
            <w:r>
              <w:rPr>
                <w:noProof/>
                <w:webHidden/>
              </w:rPr>
            </w:r>
          </w:ins>
          <w:r>
            <w:rPr>
              <w:noProof/>
              <w:webHidden/>
            </w:rPr>
            <w:fldChar w:fldCharType="separate"/>
          </w:r>
          <w:ins w:id="369" w:author="Lien Le" w:date="2024-12-11T17:07:00Z" w16du:dateUtc="2024-12-11T10:07:00Z">
            <w:r w:rsidR="003E0B1F">
              <w:rPr>
                <w:noProof/>
                <w:webHidden/>
              </w:rPr>
              <w:t>44</w:t>
            </w:r>
          </w:ins>
          <w:ins w:id="370" w:author="Lien Le" w:date="2024-12-11T16:59:00Z" w16du:dateUtc="2024-12-11T09:59:00Z">
            <w:r>
              <w:rPr>
                <w:noProof/>
                <w:webHidden/>
              </w:rPr>
              <w:fldChar w:fldCharType="end"/>
            </w:r>
            <w:r w:rsidRPr="00F05CC1">
              <w:rPr>
                <w:rStyle w:val="Hyperlink"/>
                <w:noProof/>
              </w:rPr>
              <w:fldChar w:fldCharType="end"/>
            </w:r>
          </w:ins>
        </w:p>
        <w:p w14:paraId="7B11E5CD" w14:textId="1E7E802C" w:rsidR="00BD62AA" w:rsidRDefault="00BD62AA">
          <w:pPr>
            <w:pStyle w:val="TOC3"/>
            <w:tabs>
              <w:tab w:val="right" w:pos="9111"/>
            </w:tabs>
            <w:rPr>
              <w:ins w:id="371"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72"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"_Toc184828836"</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4.3.2. Tải và tiền xử lý dữ liệu</w:t>
            </w:r>
            <w:r>
              <w:rPr>
                <w:noProof/>
                <w:webHidden/>
              </w:rPr>
              <w:tab/>
            </w:r>
            <w:r>
              <w:rPr>
                <w:noProof/>
                <w:webHidden/>
              </w:rPr>
              <w:fldChar w:fldCharType="begin"/>
            </w:r>
            <w:r>
              <w:rPr>
                <w:noProof/>
                <w:webHidden/>
              </w:rPr>
              <w:instrText xml:space="preserve"> PAGEREF _Toc184828836 \h </w:instrText>
            </w:r>
            <w:r>
              <w:rPr>
                <w:noProof/>
                <w:webHidden/>
              </w:rPr>
            </w:r>
          </w:ins>
          <w:r>
            <w:rPr>
              <w:noProof/>
              <w:webHidden/>
            </w:rPr>
            <w:fldChar w:fldCharType="separate"/>
          </w:r>
          <w:ins w:id="373" w:author="Lien Le" w:date="2024-12-11T17:07:00Z" w16du:dateUtc="2024-12-11T10:07:00Z">
            <w:r w:rsidR="003E0B1F">
              <w:rPr>
                <w:noProof/>
                <w:webHidden/>
              </w:rPr>
              <w:t>45</w:t>
            </w:r>
          </w:ins>
          <w:ins w:id="374" w:author="Lien Le" w:date="2024-12-11T16:59:00Z" w16du:dateUtc="2024-12-11T09:59:00Z">
            <w:r>
              <w:rPr>
                <w:noProof/>
                <w:webHidden/>
              </w:rPr>
              <w:fldChar w:fldCharType="end"/>
            </w:r>
            <w:r w:rsidRPr="00F05CC1">
              <w:rPr>
                <w:rStyle w:val="Hyperlink"/>
                <w:noProof/>
              </w:rPr>
              <w:fldChar w:fldCharType="end"/>
            </w:r>
          </w:ins>
        </w:p>
        <w:p w14:paraId="78A9EEFE" w14:textId="25403217" w:rsidR="00BD62AA" w:rsidRDefault="00BD62AA">
          <w:pPr>
            <w:pStyle w:val="TOC3"/>
            <w:tabs>
              <w:tab w:val="right" w:pos="9111"/>
            </w:tabs>
            <w:rPr>
              <w:ins w:id="375"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76"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"_Toc184828837"</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4.3.3. Huấn luyện mô hình</w:t>
            </w:r>
            <w:r>
              <w:rPr>
                <w:noProof/>
                <w:webHidden/>
              </w:rPr>
              <w:tab/>
            </w:r>
            <w:r>
              <w:rPr>
                <w:noProof/>
                <w:webHidden/>
              </w:rPr>
              <w:fldChar w:fldCharType="begin"/>
            </w:r>
            <w:r>
              <w:rPr>
                <w:noProof/>
                <w:webHidden/>
              </w:rPr>
              <w:instrText xml:space="preserve"> PAGEREF _Toc184828837 \h </w:instrText>
            </w:r>
            <w:r>
              <w:rPr>
                <w:noProof/>
                <w:webHidden/>
              </w:rPr>
            </w:r>
          </w:ins>
          <w:r>
            <w:rPr>
              <w:noProof/>
              <w:webHidden/>
            </w:rPr>
            <w:fldChar w:fldCharType="separate"/>
          </w:r>
          <w:ins w:id="377" w:author="Lien Le" w:date="2024-12-11T17:07:00Z" w16du:dateUtc="2024-12-11T10:07:00Z">
            <w:r w:rsidR="003E0B1F">
              <w:rPr>
                <w:noProof/>
                <w:webHidden/>
              </w:rPr>
              <w:t>46</w:t>
            </w:r>
          </w:ins>
          <w:ins w:id="378" w:author="Lien Le" w:date="2024-12-11T16:59:00Z" w16du:dateUtc="2024-12-11T09:59:00Z">
            <w:r>
              <w:rPr>
                <w:noProof/>
                <w:webHidden/>
              </w:rPr>
              <w:fldChar w:fldCharType="end"/>
            </w:r>
            <w:r w:rsidRPr="00F05CC1">
              <w:rPr>
                <w:rStyle w:val="Hyperlink"/>
                <w:noProof/>
              </w:rPr>
              <w:fldChar w:fldCharType="end"/>
            </w:r>
          </w:ins>
        </w:p>
        <w:p w14:paraId="2A427A7D" w14:textId="4C90B9BC" w:rsidR="00BD62AA" w:rsidRDefault="00BD62AA">
          <w:pPr>
            <w:pStyle w:val="TOC3"/>
            <w:tabs>
              <w:tab w:val="right" w:pos="9111"/>
            </w:tabs>
            <w:rPr>
              <w:ins w:id="37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80" w:author="Lien Le" w:date="2024-12-11T16:59:00Z" w16du:dateUtc="2024-12-11T09:59:00Z">
            <w:r w:rsidRPr="00F05CC1">
              <w:rPr>
                <w:rStyle w:val="Hyperlink"/>
                <w:noProof/>
              </w:rPr>
              <w:lastRenderedPageBreak/>
              <w:fldChar w:fldCharType="begin"/>
            </w:r>
            <w:r w:rsidRPr="00F05CC1">
              <w:rPr>
                <w:rStyle w:val="Hyperlink"/>
                <w:noProof/>
              </w:rPr>
              <w:instrText xml:space="preserve"> </w:instrText>
            </w:r>
            <w:r>
              <w:rPr>
                <w:noProof/>
              </w:rPr>
              <w:instrText>HYPERLINK \l "_Toc184828838"</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4.3.4. Đánh giá mô hình</w:t>
            </w:r>
            <w:r>
              <w:rPr>
                <w:noProof/>
                <w:webHidden/>
              </w:rPr>
              <w:tab/>
            </w:r>
            <w:r>
              <w:rPr>
                <w:noProof/>
                <w:webHidden/>
              </w:rPr>
              <w:fldChar w:fldCharType="begin"/>
            </w:r>
            <w:r>
              <w:rPr>
                <w:noProof/>
                <w:webHidden/>
              </w:rPr>
              <w:instrText xml:space="preserve"> PAGEREF _Toc184828838 \h </w:instrText>
            </w:r>
            <w:r>
              <w:rPr>
                <w:noProof/>
                <w:webHidden/>
              </w:rPr>
            </w:r>
          </w:ins>
          <w:r>
            <w:rPr>
              <w:noProof/>
              <w:webHidden/>
            </w:rPr>
            <w:fldChar w:fldCharType="separate"/>
          </w:r>
          <w:ins w:id="381" w:author="Lien Le" w:date="2024-12-11T17:07:00Z" w16du:dateUtc="2024-12-11T10:07:00Z">
            <w:r w:rsidR="003E0B1F">
              <w:rPr>
                <w:noProof/>
                <w:webHidden/>
              </w:rPr>
              <w:t>46</w:t>
            </w:r>
          </w:ins>
          <w:ins w:id="382" w:author="Lien Le" w:date="2024-12-11T16:59:00Z" w16du:dateUtc="2024-12-11T09:59:00Z">
            <w:r>
              <w:rPr>
                <w:noProof/>
                <w:webHidden/>
              </w:rPr>
              <w:fldChar w:fldCharType="end"/>
            </w:r>
            <w:r w:rsidRPr="00F05CC1">
              <w:rPr>
                <w:rStyle w:val="Hyperlink"/>
                <w:noProof/>
              </w:rPr>
              <w:fldChar w:fldCharType="end"/>
            </w:r>
          </w:ins>
        </w:p>
        <w:p w14:paraId="5361DCC2" w14:textId="0C55C7ED" w:rsidR="00BD62AA" w:rsidRDefault="00BD62AA">
          <w:pPr>
            <w:pStyle w:val="TOC3"/>
            <w:tabs>
              <w:tab w:val="right" w:pos="9111"/>
            </w:tabs>
            <w:rPr>
              <w:ins w:id="38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8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"_Toc184828839"</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4.3.5. Trực quan hóa kết quả mô hình</w:t>
            </w:r>
            <w:r>
              <w:rPr>
                <w:noProof/>
                <w:webHidden/>
              </w:rPr>
              <w:tab/>
            </w:r>
            <w:r>
              <w:rPr>
                <w:noProof/>
                <w:webHidden/>
              </w:rPr>
              <w:fldChar w:fldCharType="begin"/>
            </w:r>
            <w:r>
              <w:rPr>
                <w:noProof/>
                <w:webHidden/>
              </w:rPr>
              <w:instrText xml:space="preserve"> PAGEREF _Toc184828839 \h </w:instrText>
            </w:r>
            <w:r>
              <w:rPr>
                <w:noProof/>
                <w:webHidden/>
              </w:rPr>
            </w:r>
          </w:ins>
          <w:r>
            <w:rPr>
              <w:noProof/>
              <w:webHidden/>
            </w:rPr>
            <w:fldChar w:fldCharType="separate"/>
          </w:r>
          <w:ins w:id="385" w:author="Lien Le" w:date="2024-12-11T17:07:00Z" w16du:dateUtc="2024-12-11T10:07:00Z">
            <w:r w:rsidR="003E0B1F">
              <w:rPr>
                <w:noProof/>
                <w:webHidden/>
              </w:rPr>
              <w:t>47</w:t>
            </w:r>
          </w:ins>
          <w:ins w:id="386" w:author="Lien Le" w:date="2024-12-11T16:59:00Z" w16du:dateUtc="2024-12-11T09:59:00Z">
            <w:r>
              <w:rPr>
                <w:noProof/>
                <w:webHidden/>
              </w:rPr>
              <w:fldChar w:fldCharType="end"/>
            </w:r>
            <w:r w:rsidRPr="00F05CC1">
              <w:rPr>
                <w:rStyle w:val="Hyperlink"/>
                <w:noProof/>
              </w:rPr>
              <w:fldChar w:fldCharType="end"/>
            </w:r>
          </w:ins>
        </w:p>
        <w:p w14:paraId="6C5EE606" w14:textId="20880DE7" w:rsidR="00BD62AA" w:rsidRDefault="00BD62AA">
          <w:pPr>
            <w:pStyle w:val="TOC1"/>
            <w:tabs>
              <w:tab w:val="right" w:pos="9111"/>
            </w:tabs>
            <w:rPr>
              <w:ins w:id="38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8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"_Toc184828840"</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CHƯƠNG 5: TRIỂN KHAI MÔ HÌNH</w:t>
            </w:r>
            <w:r w:rsidRPr="00F05CC1">
              <w:rPr>
                <w:rStyle w:val="Hyperlink"/>
                <w:noProof/>
                <w:lang w:val="en-US"/>
              </w:rPr>
              <w:t xml:space="preserve"> HỌC MÁY ĐỂ DỰ ĐOÁN GIÁ CỔ PHIẾU</w:t>
            </w:r>
            <w:r>
              <w:rPr>
                <w:noProof/>
                <w:webHidden/>
              </w:rPr>
              <w:tab/>
            </w:r>
            <w:r>
              <w:rPr>
                <w:noProof/>
                <w:webHidden/>
              </w:rPr>
              <w:fldChar w:fldCharType="begin"/>
            </w:r>
            <w:r>
              <w:rPr>
                <w:noProof/>
                <w:webHidden/>
              </w:rPr>
              <w:instrText xml:space="preserve"> PAGEREF _Toc184828840 \h </w:instrText>
            </w:r>
            <w:r>
              <w:rPr>
                <w:noProof/>
                <w:webHidden/>
              </w:rPr>
            </w:r>
          </w:ins>
          <w:r>
            <w:rPr>
              <w:noProof/>
              <w:webHidden/>
            </w:rPr>
            <w:fldChar w:fldCharType="separate"/>
          </w:r>
          <w:ins w:id="389" w:author="Lien Le" w:date="2024-12-11T17:07:00Z" w16du:dateUtc="2024-12-11T10:07:00Z">
            <w:r w:rsidR="003E0B1F">
              <w:rPr>
                <w:noProof/>
                <w:webHidden/>
              </w:rPr>
              <w:t>49</w:t>
            </w:r>
          </w:ins>
          <w:ins w:id="390" w:author="Lien Le" w:date="2024-12-11T16:59:00Z" w16du:dateUtc="2024-12-11T09:59:00Z">
            <w:r>
              <w:rPr>
                <w:noProof/>
                <w:webHidden/>
              </w:rPr>
              <w:fldChar w:fldCharType="end"/>
            </w:r>
            <w:r w:rsidRPr="00F05CC1">
              <w:rPr>
                <w:rStyle w:val="Hyperlink"/>
                <w:noProof/>
              </w:rPr>
              <w:fldChar w:fldCharType="end"/>
            </w:r>
          </w:ins>
        </w:p>
        <w:p w14:paraId="0FAB756F" w14:textId="34B72895" w:rsidR="00BD62AA" w:rsidRDefault="00BD62AA" w:rsidP="00BD62AA">
          <w:pPr>
            <w:pStyle w:val="TOC2"/>
            <w:rPr>
              <w:ins w:id="391" w:author="Lien Le" w:date="2024-12-11T16:59:00Z" w16du:dateUtc="2024-12-11T09:59:00Z"/>
              <w:rFonts w:asciiTheme="minorHAnsi" w:eastAsiaTheme="minorEastAsia" w:hAnsiTheme="minorHAnsi" w:cstheme="minorBidi"/>
              <w:kern w:val="2"/>
              <w:sz w:val="24"/>
              <w:szCs w:val="24"/>
              <w:lang w:val="en-US"/>
              <w14:ligatures w14:val="standardContextual"/>
            </w:rPr>
            <w:pPrChange w:id="392" w:author="Lien Le" w:date="2024-12-11T17:00:00Z" w16du:dateUtc="2024-12-11T10:00:00Z">
              <w:pPr>
                <w:pStyle w:val="TOC2"/>
                <w:tabs>
                  <w:tab w:val="right" w:pos="9111"/>
                </w:tabs>
              </w:pPr>
            </w:pPrChange>
          </w:pPr>
          <w:ins w:id="393" w:author="Lien Le" w:date="2024-12-11T16:59:00Z" w16du:dateUtc="2024-12-11T09:59:00Z">
            <w:r w:rsidRPr="00F05CC1">
              <w:rPr>
                <w:rStyle w:val="Hyperlink"/>
              </w:rPr>
              <w:fldChar w:fldCharType="begin"/>
            </w:r>
            <w:r w:rsidRPr="00F05CC1">
              <w:rPr>
                <w:rStyle w:val="Hyperlink"/>
              </w:rPr>
              <w:instrText xml:space="preserve"> </w:instrText>
            </w:r>
            <w:r>
              <w:instrText>HYPERLINK \l "_Toc184828841"</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5.1. Mô hình ARIMA</w:t>
            </w:r>
            <w:r>
              <w:rPr>
                <w:webHidden/>
              </w:rPr>
              <w:tab/>
            </w:r>
            <w:r>
              <w:rPr>
                <w:webHidden/>
              </w:rPr>
              <w:fldChar w:fldCharType="begin"/>
            </w:r>
            <w:r>
              <w:rPr>
                <w:webHidden/>
              </w:rPr>
              <w:instrText xml:space="preserve"> PAGEREF _Toc184828841 \h </w:instrText>
            </w:r>
            <w:r>
              <w:rPr>
                <w:webHidden/>
              </w:rPr>
            </w:r>
          </w:ins>
          <w:r>
            <w:rPr>
              <w:webHidden/>
            </w:rPr>
            <w:fldChar w:fldCharType="separate"/>
          </w:r>
          <w:ins w:id="394" w:author="Lien Le" w:date="2024-12-11T17:07:00Z" w16du:dateUtc="2024-12-11T10:07:00Z">
            <w:r w:rsidR="003E0B1F">
              <w:rPr>
                <w:webHidden/>
              </w:rPr>
              <w:t>49</w:t>
            </w:r>
          </w:ins>
          <w:ins w:id="395" w:author="Lien Le" w:date="2024-12-11T16:59:00Z" w16du:dateUtc="2024-12-11T09:59:00Z">
            <w:r>
              <w:rPr>
                <w:webHidden/>
              </w:rPr>
              <w:fldChar w:fldCharType="end"/>
            </w:r>
            <w:r w:rsidRPr="00F05CC1">
              <w:rPr>
                <w:rStyle w:val="Hyperlink"/>
              </w:rPr>
              <w:fldChar w:fldCharType="end"/>
            </w:r>
          </w:ins>
        </w:p>
        <w:p w14:paraId="3FC4E38A" w14:textId="23C43F5B" w:rsidR="00BD62AA" w:rsidRDefault="00BD62AA">
          <w:pPr>
            <w:pStyle w:val="TOC3"/>
            <w:tabs>
              <w:tab w:val="right" w:pos="9111"/>
            </w:tabs>
            <w:rPr>
              <w:ins w:id="396"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397"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"_Toc184828842"</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5.1.1 Giới thiệu mô hình ARIMA</w:t>
            </w:r>
            <w:r>
              <w:rPr>
                <w:noProof/>
                <w:webHidden/>
              </w:rPr>
              <w:tab/>
            </w:r>
            <w:r>
              <w:rPr>
                <w:noProof/>
                <w:webHidden/>
              </w:rPr>
              <w:fldChar w:fldCharType="begin"/>
            </w:r>
            <w:r>
              <w:rPr>
                <w:noProof/>
                <w:webHidden/>
              </w:rPr>
              <w:instrText xml:space="preserve"> PAGEREF _Toc184828842 \h </w:instrText>
            </w:r>
            <w:r>
              <w:rPr>
                <w:noProof/>
                <w:webHidden/>
              </w:rPr>
            </w:r>
          </w:ins>
          <w:r>
            <w:rPr>
              <w:noProof/>
              <w:webHidden/>
            </w:rPr>
            <w:fldChar w:fldCharType="separate"/>
          </w:r>
          <w:ins w:id="398" w:author="Lien Le" w:date="2024-12-11T17:07:00Z" w16du:dateUtc="2024-12-11T10:07:00Z">
            <w:r w:rsidR="003E0B1F">
              <w:rPr>
                <w:noProof/>
                <w:webHidden/>
              </w:rPr>
              <w:t>49</w:t>
            </w:r>
          </w:ins>
          <w:ins w:id="399" w:author="Lien Le" w:date="2024-12-11T16:59:00Z" w16du:dateUtc="2024-12-11T09:59:00Z">
            <w:r>
              <w:rPr>
                <w:noProof/>
                <w:webHidden/>
              </w:rPr>
              <w:fldChar w:fldCharType="end"/>
            </w:r>
            <w:r w:rsidRPr="00F05CC1">
              <w:rPr>
                <w:rStyle w:val="Hyperlink"/>
                <w:noProof/>
              </w:rPr>
              <w:fldChar w:fldCharType="end"/>
            </w:r>
          </w:ins>
        </w:p>
        <w:p w14:paraId="7F59F228" w14:textId="55DE0521" w:rsidR="00BD62AA" w:rsidRDefault="00BD62AA">
          <w:pPr>
            <w:pStyle w:val="TOC3"/>
            <w:tabs>
              <w:tab w:val="right" w:pos="9111"/>
            </w:tabs>
            <w:rPr>
              <w:ins w:id="400"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01"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"_Toc184828843"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5.1.2. Áp dụng mô hình ARIMA</w:t>
            </w:r>
            <w:r>
              <w:rPr>
                <w:noProof/>
                <w:webHidden/>
              </w:rPr>
              <w:tab/>
            </w:r>
            <w:r>
              <w:rPr>
                <w:noProof/>
                <w:webHidden/>
              </w:rPr>
              <w:fldChar w:fldCharType="begin"/>
            </w:r>
            <w:r>
              <w:rPr>
                <w:noProof/>
                <w:webHidden/>
              </w:rPr>
              <w:instrText xml:space="preserve"> PAGEREF _Toc184828843 \h </w:instrText>
            </w:r>
            <w:r>
              <w:rPr>
                <w:noProof/>
                <w:webHidden/>
              </w:rPr>
            </w:r>
          </w:ins>
          <w:r>
            <w:rPr>
              <w:noProof/>
              <w:webHidden/>
            </w:rPr>
            <w:fldChar w:fldCharType="separate"/>
          </w:r>
          <w:ins w:id="402" w:author="Lien Le" w:date="2024-12-11T17:07:00Z" w16du:dateUtc="2024-12-11T10:07:00Z">
            <w:r w:rsidR="003E0B1F">
              <w:rPr>
                <w:noProof/>
                <w:webHidden/>
              </w:rPr>
              <w:t>50</w:t>
            </w:r>
          </w:ins>
          <w:ins w:id="403" w:author="Lien Le" w:date="2024-12-11T16:59:00Z" w16du:dateUtc="2024-12-11T09:59:00Z">
            <w:r>
              <w:rPr>
                <w:noProof/>
                <w:webHidden/>
              </w:rPr>
              <w:fldChar w:fldCharType="end"/>
            </w:r>
            <w:r w:rsidRPr="00F05CC1">
              <w:rPr>
                <w:rStyle w:val="Hyperlink"/>
                <w:noProof/>
              </w:rPr>
              <w:fldChar w:fldCharType="end"/>
            </w:r>
          </w:ins>
        </w:p>
        <w:p w14:paraId="38ABDE3F" w14:textId="263DF1E1" w:rsidR="00BD62AA" w:rsidRDefault="00BD62AA" w:rsidP="00BD62AA">
          <w:pPr>
            <w:pStyle w:val="TOC2"/>
            <w:rPr>
              <w:ins w:id="404" w:author="Lien Le" w:date="2024-12-11T16:59:00Z" w16du:dateUtc="2024-12-11T09:59:00Z"/>
              <w:rFonts w:asciiTheme="minorHAnsi" w:eastAsiaTheme="minorEastAsia" w:hAnsiTheme="minorHAnsi" w:cstheme="minorBidi"/>
              <w:kern w:val="2"/>
              <w:sz w:val="24"/>
              <w:szCs w:val="24"/>
              <w:lang w:val="en-US"/>
              <w14:ligatures w14:val="standardContextual"/>
            </w:rPr>
            <w:pPrChange w:id="405" w:author="Lien Le" w:date="2024-12-11T17:00:00Z" w16du:dateUtc="2024-12-11T10:00:00Z">
              <w:pPr>
                <w:pStyle w:val="TOC2"/>
                <w:tabs>
                  <w:tab w:val="right" w:pos="9111"/>
                </w:tabs>
              </w:pPr>
            </w:pPrChange>
          </w:pPr>
          <w:ins w:id="406" w:author="Lien Le" w:date="2024-12-11T16:59:00Z" w16du:dateUtc="2024-12-11T09:59:00Z">
            <w:r w:rsidRPr="00F05CC1">
              <w:rPr>
                <w:rStyle w:val="Hyperlink"/>
              </w:rPr>
              <w:fldChar w:fldCharType="begin"/>
            </w:r>
            <w:r w:rsidRPr="00F05CC1">
              <w:rPr>
                <w:rStyle w:val="Hyperlink"/>
              </w:rPr>
              <w:instrText xml:space="preserve"> </w:instrText>
            </w:r>
            <w:r>
              <w:instrText>HYPERLINK \l "_Toc184828844"</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5.2. Mô hình Ridge Linear Regression</w:t>
            </w:r>
            <w:r>
              <w:rPr>
                <w:webHidden/>
              </w:rPr>
              <w:tab/>
            </w:r>
            <w:r>
              <w:rPr>
                <w:webHidden/>
              </w:rPr>
              <w:fldChar w:fldCharType="begin"/>
            </w:r>
            <w:r>
              <w:rPr>
                <w:webHidden/>
              </w:rPr>
              <w:instrText xml:space="preserve"> PAGEREF _Toc184828844 \h </w:instrText>
            </w:r>
            <w:r>
              <w:rPr>
                <w:webHidden/>
              </w:rPr>
            </w:r>
          </w:ins>
          <w:r>
            <w:rPr>
              <w:webHidden/>
            </w:rPr>
            <w:fldChar w:fldCharType="separate"/>
          </w:r>
          <w:ins w:id="407" w:author="Lien Le" w:date="2024-12-11T17:07:00Z" w16du:dateUtc="2024-12-11T10:07:00Z">
            <w:r w:rsidR="003E0B1F">
              <w:rPr>
                <w:webHidden/>
              </w:rPr>
              <w:t>53</w:t>
            </w:r>
          </w:ins>
          <w:ins w:id="408" w:author="Lien Le" w:date="2024-12-11T16:59:00Z" w16du:dateUtc="2024-12-11T09:59:00Z">
            <w:r>
              <w:rPr>
                <w:webHidden/>
              </w:rPr>
              <w:fldChar w:fldCharType="end"/>
            </w:r>
            <w:r w:rsidRPr="00F05CC1">
              <w:rPr>
                <w:rStyle w:val="Hyperlink"/>
              </w:rPr>
              <w:fldChar w:fldCharType="end"/>
            </w:r>
          </w:ins>
        </w:p>
        <w:p w14:paraId="3479D826" w14:textId="6F85A619" w:rsidR="00BD62AA" w:rsidRDefault="00BD62AA">
          <w:pPr>
            <w:pStyle w:val="TOC3"/>
            <w:tabs>
              <w:tab w:val="right" w:pos="9111"/>
            </w:tabs>
            <w:rPr>
              <w:ins w:id="40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10"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"_Toc184828845"</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5.2.1. Giới thiệu về Ridge Regression</w:t>
            </w:r>
            <w:r>
              <w:rPr>
                <w:noProof/>
                <w:webHidden/>
              </w:rPr>
              <w:tab/>
            </w:r>
            <w:r>
              <w:rPr>
                <w:noProof/>
                <w:webHidden/>
              </w:rPr>
              <w:fldChar w:fldCharType="begin"/>
            </w:r>
            <w:r>
              <w:rPr>
                <w:noProof/>
                <w:webHidden/>
              </w:rPr>
              <w:instrText xml:space="preserve"> PAGEREF _Toc184828845 \h </w:instrText>
            </w:r>
            <w:r>
              <w:rPr>
                <w:noProof/>
                <w:webHidden/>
              </w:rPr>
            </w:r>
          </w:ins>
          <w:r>
            <w:rPr>
              <w:noProof/>
              <w:webHidden/>
            </w:rPr>
            <w:fldChar w:fldCharType="separate"/>
          </w:r>
          <w:ins w:id="411" w:author="Lien Le" w:date="2024-12-11T17:07:00Z" w16du:dateUtc="2024-12-11T10:07:00Z">
            <w:r w:rsidR="003E0B1F">
              <w:rPr>
                <w:noProof/>
                <w:webHidden/>
              </w:rPr>
              <w:t>53</w:t>
            </w:r>
          </w:ins>
          <w:ins w:id="412" w:author="Lien Le" w:date="2024-12-11T16:59:00Z" w16du:dateUtc="2024-12-11T09:59:00Z">
            <w:r>
              <w:rPr>
                <w:noProof/>
                <w:webHidden/>
              </w:rPr>
              <w:fldChar w:fldCharType="end"/>
            </w:r>
            <w:r w:rsidRPr="00F05CC1">
              <w:rPr>
                <w:rStyle w:val="Hyperlink"/>
                <w:noProof/>
              </w:rPr>
              <w:fldChar w:fldCharType="end"/>
            </w:r>
          </w:ins>
        </w:p>
        <w:p w14:paraId="41660BA9" w14:textId="0049CF30" w:rsidR="00BD62AA" w:rsidRDefault="00BD62AA">
          <w:pPr>
            <w:pStyle w:val="TOC3"/>
            <w:tabs>
              <w:tab w:val="right" w:pos="9111"/>
            </w:tabs>
            <w:rPr>
              <w:ins w:id="41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1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"_Toc184828846"</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5.2.2. Áp dụng mô hình Ridge Regression</w:t>
            </w:r>
            <w:r>
              <w:rPr>
                <w:noProof/>
                <w:webHidden/>
              </w:rPr>
              <w:tab/>
            </w:r>
            <w:r>
              <w:rPr>
                <w:noProof/>
                <w:webHidden/>
              </w:rPr>
              <w:fldChar w:fldCharType="begin"/>
            </w:r>
            <w:r>
              <w:rPr>
                <w:noProof/>
                <w:webHidden/>
              </w:rPr>
              <w:instrText xml:space="preserve"> PAGEREF _Toc184828846 \h </w:instrText>
            </w:r>
            <w:r>
              <w:rPr>
                <w:noProof/>
                <w:webHidden/>
              </w:rPr>
            </w:r>
          </w:ins>
          <w:r>
            <w:rPr>
              <w:noProof/>
              <w:webHidden/>
            </w:rPr>
            <w:fldChar w:fldCharType="separate"/>
          </w:r>
          <w:ins w:id="415" w:author="Lien Le" w:date="2024-12-11T17:07:00Z" w16du:dateUtc="2024-12-11T10:07:00Z">
            <w:r w:rsidR="003E0B1F">
              <w:rPr>
                <w:noProof/>
                <w:webHidden/>
              </w:rPr>
              <w:t>56</w:t>
            </w:r>
          </w:ins>
          <w:ins w:id="416" w:author="Lien Le" w:date="2024-12-11T16:59:00Z" w16du:dateUtc="2024-12-11T09:59:00Z">
            <w:r>
              <w:rPr>
                <w:noProof/>
                <w:webHidden/>
              </w:rPr>
              <w:fldChar w:fldCharType="end"/>
            </w:r>
            <w:r w:rsidRPr="00F05CC1">
              <w:rPr>
                <w:rStyle w:val="Hyperlink"/>
                <w:noProof/>
              </w:rPr>
              <w:fldChar w:fldCharType="end"/>
            </w:r>
          </w:ins>
        </w:p>
        <w:p w14:paraId="02DA34C8" w14:textId="0C649091" w:rsidR="00BD62AA" w:rsidRDefault="00BD62AA" w:rsidP="00BD62AA">
          <w:pPr>
            <w:pStyle w:val="TOC2"/>
            <w:rPr>
              <w:ins w:id="417" w:author="Lien Le" w:date="2024-12-11T16:59:00Z" w16du:dateUtc="2024-12-11T09:59:00Z"/>
              <w:rFonts w:asciiTheme="minorHAnsi" w:eastAsiaTheme="minorEastAsia" w:hAnsiTheme="minorHAnsi" w:cstheme="minorBidi"/>
              <w:kern w:val="2"/>
              <w:sz w:val="24"/>
              <w:szCs w:val="24"/>
              <w:lang w:val="en-US"/>
              <w14:ligatures w14:val="standardContextual"/>
            </w:rPr>
            <w:pPrChange w:id="418" w:author="Lien Le" w:date="2024-12-11T17:00:00Z" w16du:dateUtc="2024-12-11T10:00:00Z">
              <w:pPr>
                <w:pStyle w:val="TOC2"/>
                <w:tabs>
                  <w:tab w:val="right" w:pos="9111"/>
                </w:tabs>
              </w:pPr>
            </w:pPrChange>
          </w:pPr>
          <w:ins w:id="419" w:author="Lien Le" w:date="2024-12-11T16:59:00Z" w16du:dateUtc="2024-12-11T09:59:00Z">
            <w:r w:rsidRPr="00F05CC1">
              <w:rPr>
                <w:rStyle w:val="Hyperlink"/>
              </w:rPr>
              <w:fldChar w:fldCharType="begin"/>
            </w:r>
            <w:r w:rsidRPr="00F05CC1">
              <w:rPr>
                <w:rStyle w:val="Hyperlink"/>
              </w:rPr>
              <w:instrText xml:space="preserve"> </w:instrText>
            </w:r>
            <w:r>
              <w:instrText>HYPERLINK \l "_Toc184828847"</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5.3. Mô hình LSTM</w:t>
            </w:r>
            <w:r>
              <w:rPr>
                <w:webHidden/>
              </w:rPr>
              <w:tab/>
            </w:r>
            <w:r>
              <w:rPr>
                <w:webHidden/>
              </w:rPr>
              <w:fldChar w:fldCharType="begin"/>
            </w:r>
            <w:r>
              <w:rPr>
                <w:webHidden/>
              </w:rPr>
              <w:instrText xml:space="preserve"> PAGEREF _Toc184828847 \h </w:instrText>
            </w:r>
            <w:r>
              <w:rPr>
                <w:webHidden/>
              </w:rPr>
            </w:r>
          </w:ins>
          <w:r>
            <w:rPr>
              <w:webHidden/>
            </w:rPr>
            <w:fldChar w:fldCharType="separate"/>
          </w:r>
          <w:ins w:id="420" w:author="Lien Le" w:date="2024-12-11T17:07:00Z" w16du:dateUtc="2024-12-11T10:07:00Z">
            <w:r w:rsidR="003E0B1F">
              <w:rPr>
                <w:webHidden/>
              </w:rPr>
              <w:t>58</w:t>
            </w:r>
          </w:ins>
          <w:ins w:id="421" w:author="Lien Le" w:date="2024-12-11T16:59:00Z" w16du:dateUtc="2024-12-11T09:59:00Z">
            <w:r>
              <w:rPr>
                <w:webHidden/>
              </w:rPr>
              <w:fldChar w:fldCharType="end"/>
            </w:r>
            <w:r w:rsidRPr="00F05CC1">
              <w:rPr>
                <w:rStyle w:val="Hyperlink"/>
              </w:rPr>
              <w:fldChar w:fldCharType="end"/>
            </w:r>
          </w:ins>
        </w:p>
        <w:p w14:paraId="08277CBB" w14:textId="7C72ACBC" w:rsidR="00BD62AA" w:rsidRDefault="00BD62AA">
          <w:pPr>
            <w:pStyle w:val="TOC3"/>
            <w:tabs>
              <w:tab w:val="right" w:pos="9111"/>
            </w:tabs>
            <w:rPr>
              <w:ins w:id="422"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23"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"_Toc184828848"</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5.3.1. Giới thiệu về LSTM</w:t>
            </w:r>
            <w:r>
              <w:rPr>
                <w:noProof/>
                <w:webHidden/>
              </w:rPr>
              <w:tab/>
            </w:r>
            <w:r>
              <w:rPr>
                <w:noProof/>
                <w:webHidden/>
              </w:rPr>
              <w:fldChar w:fldCharType="begin"/>
            </w:r>
            <w:r>
              <w:rPr>
                <w:noProof/>
                <w:webHidden/>
              </w:rPr>
              <w:instrText xml:space="preserve"> PAGEREF _Toc184828848 \h </w:instrText>
            </w:r>
            <w:r>
              <w:rPr>
                <w:noProof/>
                <w:webHidden/>
              </w:rPr>
            </w:r>
          </w:ins>
          <w:r>
            <w:rPr>
              <w:noProof/>
              <w:webHidden/>
            </w:rPr>
            <w:fldChar w:fldCharType="separate"/>
          </w:r>
          <w:ins w:id="424" w:author="Lien Le" w:date="2024-12-11T17:07:00Z" w16du:dateUtc="2024-12-11T10:07:00Z">
            <w:r w:rsidR="003E0B1F">
              <w:rPr>
                <w:noProof/>
                <w:webHidden/>
              </w:rPr>
              <w:t>58</w:t>
            </w:r>
          </w:ins>
          <w:ins w:id="425" w:author="Lien Le" w:date="2024-12-11T16:59:00Z" w16du:dateUtc="2024-12-11T09:59:00Z">
            <w:r>
              <w:rPr>
                <w:noProof/>
                <w:webHidden/>
              </w:rPr>
              <w:fldChar w:fldCharType="end"/>
            </w:r>
            <w:r w:rsidRPr="00F05CC1">
              <w:rPr>
                <w:rStyle w:val="Hyperlink"/>
                <w:noProof/>
              </w:rPr>
              <w:fldChar w:fldCharType="end"/>
            </w:r>
          </w:ins>
        </w:p>
        <w:p w14:paraId="6DE8BB85" w14:textId="453DEF4E" w:rsidR="00BD62AA" w:rsidRDefault="00BD62AA">
          <w:pPr>
            <w:pStyle w:val="TOC3"/>
            <w:tabs>
              <w:tab w:val="right" w:pos="9111"/>
            </w:tabs>
            <w:rPr>
              <w:ins w:id="426"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27"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"_Toc184828849"</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5.3.3. Kiến trúc của mô hình LSTM</w:t>
            </w:r>
            <w:r>
              <w:rPr>
                <w:noProof/>
                <w:webHidden/>
              </w:rPr>
              <w:tab/>
            </w:r>
            <w:r>
              <w:rPr>
                <w:noProof/>
                <w:webHidden/>
              </w:rPr>
              <w:fldChar w:fldCharType="begin"/>
            </w:r>
            <w:r>
              <w:rPr>
                <w:noProof/>
                <w:webHidden/>
              </w:rPr>
              <w:instrText xml:space="preserve"> PAGEREF _Toc184828849 \h </w:instrText>
            </w:r>
            <w:r>
              <w:rPr>
                <w:noProof/>
                <w:webHidden/>
              </w:rPr>
            </w:r>
          </w:ins>
          <w:r>
            <w:rPr>
              <w:noProof/>
              <w:webHidden/>
            </w:rPr>
            <w:fldChar w:fldCharType="separate"/>
          </w:r>
          <w:ins w:id="428" w:author="Lien Le" w:date="2024-12-11T17:07:00Z" w16du:dateUtc="2024-12-11T10:07:00Z">
            <w:r w:rsidR="003E0B1F">
              <w:rPr>
                <w:noProof/>
                <w:webHidden/>
              </w:rPr>
              <w:t>59</w:t>
            </w:r>
          </w:ins>
          <w:ins w:id="429" w:author="Lien Le" w:date="2024-12-11T16:59:00Z" w16du:dateUtc="2024-12-11T09:59:00Z">
            <w:r>
              <w:rPr>
                <w:noProof/>
                <w:webHidden/>
              </w:rPr>
              <w:fldChar w:fldCharType="end"/>
            </w:r>
            <w:r w:rsidRPr="00F05CC1">
              <w:rPr>
                <w:rStyle w:val="Hyperlink"/>
                <w:noProof/>
              </w:rPr>
              <w:fldChar w:fldCharType="end"/>
            </w:r>
          </w:ins>
        </w:p>
        <w:p w14:paraId="146EC6E2" w14:textId="7D5152C0" w:rsidR="00BD62AA" w:rsidRDefault="00BD62AA" w:rsidP="00BD62AA">
          <w:pPr>
            <w:pStyle w:val="TOC2"/>
            <w:rPr>
              <w:ins w:id="430" w:author="Lien Le" w:date="2024-12-11T16:59:00Z" w16du:dateUtc="2024-12-11T09:59:00Z"/>
              <w:rFonts w:asciiTheme="minorHAnsi" w:eastAsiaTheme="minorEastAsia" w:hAnsiTheme="minorHAnsi" w:cstheme="minorBidi"/>
              <w:kern w:val="2"/>
              <w:sz w:val="24"/>
              <w:szCs w:val="24"/>
              <w:lang w:val="en-US"/>
              <w14:ligatures w14:val="standardContextual"/>
            </w:rPr>
            <w:pPrChange w:id="431" w:author="Lien Le" w:date="2024-12-11T17:00:00Z" w16du:dateUtc="2024-12-11T10:00:00Z">
              <w:pPr>
                <w:pStyle w:val="TOC2"/>
                <w:tabs>
                  <w:tab w:val="right" w:pos="9111"/>
                </w:tabs>
              </w:pPr>
            </w:pPrChange>
          </w:pPr>
          <w:ins w:id="432" w:author="Lien Le" w:date="2024-12-11T16:59:00Z" w16du:dateUtc="2024-12-11T09:59:00Z">
            <w:r w:rsidRPr="00F05CC1">
              <w:rPr>
                <w:rStyle w:val="Hyperlink"/>
              </w:rPr>
              <w:fldChar w:fldCharType="begin"/>
            </w:r>
            <w:r w:rsidRPr="00F05CC1">
              <w:rPr>
                <w:rStyle w:val="Hyperlink"/>
              </w:rPr>
              <w:instrText xml:space="preserve"> </w:instrText>
            </w:r>
            <w:r>
              <w:instrText>HYPERLINK \l "_Toc184828850"</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5.4. Huấn luyện và kiểm tra (Training and Testing)</w:t>
            </w:r>
            <w:r>
              <w:rPr>
                <w:webHidden/>
              </w:rPr>
              <w:tab/>
            </w:r>
            <w:r>
              <w:rPr>
                <w:webHidden/>
              </w:rPr>
              <w:fldChar w:fldCharType="begin"/>
            </w:r>
            <w:r>
              <w:rPr>
                <w:webHidden/>
              </w:rPr>
              <w:instrText xml:space="preserve"> PAGEREF _Toc184828850 \h </w:instrText>
            </w:r>
            <w:r>
              <w:rPr>
                <w:webHidden/>
              </w:rPr>
            </w:r>
          </w:ins>
          <w:r>
            <w:rPr>
              <w:webHidden/>
            </w:rPr>
            <w:fldChar w:fldCharType="separate"/>
          </w:r>
          <w:ins w:id="433" w:author="Lien Le" w:date="2024-12-11T17:07:00Z" w16du:dateUtc="2024-12-11T10:07:00Z">
            <w:r w:rsidR="003E0B1F">
              <w:rPr>
                <w:webHidden/>
              </w:rPr>
              <w:t>59</w:t>
            </w:r>
          </w:ins>
          <w:ins w:id="434" w:author="Lien Le" w:date="2024-12-11T16:59:00Z" w16du:dateUtc="2024-12-11T09:59:00Z">
            <w:r>
              <w:rPr>
                <w:webHidden/>
              </w:rPr>
              <w:fldChar w:fldCharType="end"/>
            </w:r>
            <w:r w:rsidRPr="00F05CC1">
              <w:rPr>
                <w:rStyle w:val="Hyperlink"/>
              </w:rPr>
              <w:fldChar w:fldCharType="end"/>
            </w:r>
          </w:ins>
        </w:p>
        <w:p w14:paraId="78D0941B" w14:textId="4B1BBD13" w:rsidR="00BD62AA" w:rsidRDefault="00BD62AA">
          <w:pPr>
            <w:pStyle w:val="TOC3"/>
            <w:tabs>
              <w:tab w:val="right" w:pos="9111"/>
            </w:tabs>
            <w:rPr>
              <w:ins w:id="435"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36"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"_Toc184828851"</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5.4.1. Chia tập dữ liệu thành tập huấn luyện và tập kiểm tra.</w:t>
            </w:r>
            <w:r>
              <w:rPr>
                <w:noProof/>
                <w:webHidden/>
              </w:rPr>
              <w:tab/>
            </w:r>
            <w:r>
              <w:rPr>
                <w:noProof/>
                <w:webHidden/>
              </w:rPr>
              <w:fldChar w:fldCharType="begin"/>
            </w:r>
            <w:r>
              <w:rPr>
                <w:noProof/>
                <w:webHidden/>
              </w:rPr>
              <w:instrText xml:space="preserve"> PAGEREF _Toc184828851 \h </w:instrText>
            </w:r>
            <w:r>
              <w:rPr>
                <w:noProof/>
                <w:webHidden/>
              </w:rPr>
            </w:r>
          </w:ins>
          <w:r>
            <w:rPr>
              <w:noProof/>
              <w:webHidden/>
            </w:rPr>
            <w:fldChar w:fldCharType="separate"/>
          </w:r>
          <w:ins w:id="437" w:author="Lien Le" w:date="2024-12-11T17:07:00Z" w16du:dateUtc="2024-12-11T10:07:00Z">
            <w:r w:rsidR="003E0B1F">
              <w:rPr>
                <w:noProof/>
                <w:webHidden/>
              </w:rPr>
              <w:t>59</w:t>
            </w:r>
          </w:ins>
          <w:ins w:id="438" w:author="Lien Le" w:date="2024-12-11T16:59:00Z" w16du:dateUtc="2024-12-11T09:59:00Z">
            <w:r>
              <w:rPr>
                <w:noProof/>
                <w:webHidden/>
              </w:rPr>
              <w:fldChar w:fldCharType="end"/>
            </w:r>
            <w:r w:rsidRPr="00F05CC1">
              <w:rPr>
                <w:rStyle w:val="Hyperlink"/>
                <w:noProof/>
              </w:rPr>
              <w:fldChar w:fldCharType="end"/>
            </w:r>
          </w:ins>
        </w:p>
        <w:p w14:paraId="74CEBF00" w14:textId="3A73FB61" w:rsidR="00BD62AA" w:rsidRDefault="00BD62AA">
          <w:pPr>
            <w:pStyle w:val="TOC3"/>
            <w:tabs>
              <w:tab w:val="right" w:pos="9111"/>
            </w:tabs>
            <w:rPr>
              <w:ins w:id="43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40"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"_Toc184828852"</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5.4.2. Cross-Validation cho dữ liệu chuỗi thời gian</w:t>
            </w:r>
            <w:r>
              <w:rPr>
                <w:noProof/>
                <w:webHidden/>
              </w:rPr>
              <w:tab/>
            </w:r>
            <w:r>
              <w:rPr>
                <w:noProof/>
                <w:webHidden/>
              </w:rPr>
              <w:fldChar w:fldCharType="begin"/>
            </w:r>
            <w:r>
              <w:rPr>
                <w:noProof/>
                <w:webHidden/>
              </w:rPr>
              <w:instrText xml:space="preserve"> PAGEREF _Toc184828852 \h </w:instrText>
            </w:r>
            <w:r>
              <w:rPr>
                <w:noProof/>
                <w:webHidden/>
              </w:rPr>
            </w:r>
          </w:ins>
          <w:r>
            <w:rPr>
              <w:noProof/>
              <w:webHidden/>
            </w:rPr>
            <w:fldChar w:fldCharType="separate"/>
          </w:r>
          <w:ins w:id="441" w:author="Lien Le" w:date="2024-12-11T17:07:00Z" w16du:dateUtc="2024-12-11T10:07:00Z">
            <w:r w:rsidR="003E0B1F">
              <w:rPr>
                <w:noProof/>
                <w:webHidden/>
              </w:rPr>
              <w:t>60</w:t>
            </w:r>
          </w:ins>
          <w:ins w:id="442" w:author="Lien Le" w:date="2024-12-11T16:59:00Z" w16du:dateUtc="2024-12-11T09:59:00Z">
            <w:r>
              <w:rPr>
                <w:noProof/>
                <w:webHidden/>
              </w:rPr>
              <w:fldChar w:fldCharType="end"/>
            </w:r>
            <w:r w:rsidRPr="00F05CC1">
              <w:rPr>
                <w:rStyle w:val="Hyperlink"/>
                <w:noProof/>
              </w:rPr>
              <w:fldChar w:fldCharType="end"/>
            </w:r>
          </w:ins>
        </w:p>
        <w:p w14:paraId="3A82521F" w14:textId="4B8A7AAD" w:rsidR="00BD62AA" w:rsidRDefault="00BD62AA">
          <w:pPr>
            <w:pStyle w:val="TOC3"/>
            <w:tabs>
              <w:tab w:val="right" w:pos="9111"/>
            </w:tabs>
            <w:rPr>
              <w:ins w:id="44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4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"_Toc184828853"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5.4.3. Chuẩn hóa dữ liệu và Inverse Transform</w:t>
            </w:r>
            <w:r>
              <w:rPr>
                <w:noProof/>
                <w:webHidden/>
              </w:rPr>
              <w:tab/>
            </w:r>
            <w:r>
              <w:rPr>
                <w:noProof/>
                <w:webHidden/>
              </w:rPr>
              <w:fldChar w:fldCharType="begin"/>
            </w:r>
            <w:r>
              <w:rPr>
                <w:noProof/>
                <w:webHidden/>
              </w:rPr>
              <w:instrText xml:space="preserve"> PAGEREF _Toc184828853 \h </w:instrText>
            </w:r>
            <w:r>
              <w:rPr>
                <w:noProof/>
                <w:webHidden/>
              </w:rPr>
            </w:r>
          </w:ins>
          <w:r>
            <w:rPr>
              <w:noProof/>
              <w:webHidden/>
            </w:rPr>
            <w:fldChar w:fldCharType="separate"/>
          </w:r>
          <w:ins w:id="445" w:author="Lien Le" w:date="2024-12-11T17:07:00Z" w16du:dateUtc="2024-12-11T10:07:00Z">
            <w:r w:rsidR="003E0B1F">
              <w:rPr>
                <w:noProof/>
                <w:webHidden/>
              </w:rPr>
              <w:t>60</w:t>
            </w:r>
          </w:ins>
          <w:ins w:id="446" w:author="Lien Le" w:date="2024-12-11T16:59:00Z" w16du:dateUtc="2024-12-11T09:59:00Z">
            <w:r>
              <w:rPr>
                <w:noProof/>
                <w:webHidden/>
              </w:rPr>
              <w:fldChar w:fldCharType="end"/>
            </w:r>
            <w:r w:rsidRPr="00F05CC1">
              <w:rPr>
                <w:rStyle w:val="Hyperlink"/>
                <w:noProof/>
              </w:rPr>
              <w:fldChar w:fldCharType="end"/>
            </w:r>
          </w:ins>
        </w:p>
        <w:p w14:paraId="34953120" w14:textId="4ED1028D" w:rsidR="00BD62AA" w:rsidRDefault="00BD62AA">
          <w:pPr>
            <w:pStyle w:val="TOC3"/>
            <w:tabs>
              <w:tab w:val="right" w:pos="9111"/>
            </w:tabs>
            <w:rPr>
              <w:ins w:id="44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4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"_Toc184828854"</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5.4.4. Ngăn chặn sự quá trùng khớp</w:t>
            </w:r>
            <w:r w:rsidRPr="00F05CC1">
              <w:rPr>
                <w:rStyle w:val="Hyperlink"/>
                <w:noProof/>
                <w:lang w:val="en-US"/>
              </w:rPr>
              <w:t xml:space="preserve"> </w:t>
            </w:r>
            <w:r w:rsidRPr="00F05CC1">
              <w:rPr>
                <w:rStyle w:val="Hyperlink"/>
                <w:noProof/>
              </w:rPr>
              <w:t>(</w:t>
            </w:r>
            <w:r w:rsidRPr="00F05CC1">
              <w:rPr>
                <w:rStyle w:val="Hyperlink"/>
                <w:noProof/>
                <w:lang w:val="en-US"/>
              </w:rPr>
              <w:t>O</w:t>
            </w:r>
            <w:r w:rsidRPr="00F05CC1">
              <w:rPr>
                <w:rStyle w:val="Hyperlink"/>
                <w:noProof/>
              </w:rPr>
              <w:t>verfitting)</w:t>
            </w:r>
            <w:r>
              <w:rPr>
                <w:noProof/>
                <w:webHidden/>
              </w:rPr>
              <w:tab/>
            </w:r>
            <w:r>
              <w:rPr>
                <w:noProof/>
                <w:webHidden/>
              </w:rPr>
              <w:fldChar w:fldCharType="begin"/>
            </w:r>
            <w:r>
              <w:rPr>
                <w:noProof/>
                <w:webHidden/>
              </w:rPr>
              <w:instrText xml:space="preserve"> PAGEREF _Toc184828854 \h </w:instrText>
            </w:r>
            <w:r>
              <w:rPr>
                <w:noProof/>
                <w:webHidden/>
              </w:rPr>
            </w:r>
          </w:ins>
          <w:r>
            <w:rPr>
              <w:noProof/>
              <w:webHidden/>
            </w:rPr>
            <w:fldChar w:fldCharType="separate"/>
          </w:r>
          <w:ins w:id="449" w:author="Lien Le" w:date="2024-12-11T17:07:00Z" w16du:dateUtc="2024-12-11T10:07:00Z">
            <w:r w:rsidR="003E0B1F">
              <w:rPr>
                <w:noProof/>
                <w:webHidden/>
              </w:rPr>
              <w:t>61</w:t>
            </w:r>
          </w:ins>
          <w:ins w:id="450" w:author="Lien Le" w:date="2024-12-11T16:59:00Z" w16du:dateUtc="2024-12-11T09:59:00Z">
            <w:r>
              <w:rPr>
                <w:noProof/>
                <w:webHidden/>
              </w:rPr>
              <w:fldChar w:fldCharType="end"/>
            </w:r>
            <w:r w:rsidRPr="00F05CC1">
              <w:rPr>
                <w:rStyle w:val="Hyperlink"/>
                <w:noProof/>
              </w:rPr>
              <w:fldChar w:fldCharType="end"/>
            </w:r>
          </w:ins>
        </w:p>
        <w:p w14:paraId="5A8A6580" w14:textId="3362D446" w:rsidR="00BD62AA" w:rsidRDefault="00BD62AA">
          <w:pPr>
            <w:pStyle w:val="TOC3"/>
            <w:tabs>
              <w:tab w:val="right" w:pos="9111"/>
            </w:tabs>
            <w:rPr>
              <w:ins w:id="451"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52"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"_Toc184828855"</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 xml:space="preserve">5.4.5. Các </w:t>
            </w:r>
            <w:r w:rsidRPr="00F05CC1">
              <w:rPr>
                <w:rStyle w:val="Hyperlink"/>
                <w:noProof/>
                <w:lang w:val="en-US"/>
              </w:rPr>
              <w:t>chỉ số để</w:t>
            </w:r>
            <w:r w:rsidRPr="00F05CC1">
              <w:rPr>
                <w:rStyle w:val="Hyperlink"/>
                <w:noProof/>
              </w:rPr>
              <w:t xml:space="preserve"> đánh giá</w:t>
            </w:r>
            <w:r w:rsidRPr="00F05CC1">
              <w:rPr>
                <w:rStyle w:val="Hyperlink"/>
                <w:noProof/>
                <w:lang w:val="en-US"/>
              </w:rPr>
              <w:t xml:space="preserve"> mô hình</w:t>
            </w:r>
            <w:r>
              <w:rPr>
                <w:noProof/>
                <w:webHidden/>
              </w:rPr>
              <w:tab/>
            </w:r>
            <w:r>
              <w:rPr>
                <w:noProof/>
                <w:webHidden/>
              </w:rPr>
              <w:fldChar w:fldCharType="begin"/>
            </w:r>
            <w:r>
              <w:rPr>
                <w:noProof/>
                <w:webHidden/>
              </w:rPr>
              <w:instrText xml:space="preserve"> PAGEREF _Toc184828855 \h </w:instrText>
            </w:r>
            <w:r>
              <w:rPr>
                <w:noProof/>
                <w:webHidden/>
              </w:rPr>
            </w:r>
          </w:ins>
          <w:r>
            <w:rPr>
              <w:noProof/>
              <w:webHidden/>
            </w:rPr>
            <w:fldChar w:fldCharType="separate"/>
          </w:r>
          <w:ins w:id="453" w:author="Lien Le" w:date="2024-12-11T17:07:00Z" w16du:dateUtc="2024-12-11T10:07:00Z">
            <w:r w:rsidR="003E0B1F">
              <w:rPr>
                <w:noProof/>
                <w:webHidden/>
              </w:rPr>
              <w:t>61</w:t>
            </w:r>
          </w:ins>
          <w:ins w:id="454" w:author="Lien Le" w:date="2024-12-11T16:59:00Z" w16du:dateUtc="2024-12-11T09:59:00Z">
            <w:r>
              <w:rPr>
                <w:noProof/>
                <w:webHidden/>
              </w:rPr>
              <w:fldChar w:fldCharType="end"/>
            </w:r>
            <w:r w:rsidRPr="00F05CC1">
              <w:rPr>
                <w:rStyle w:val="Hyperlink"/>
                <w:noProof/>
              </w:rPr>
              <w:fldChar w:fldCharType="end"/>
            </w:r>
          </w:ins>
        </w:p>
        <w:p w14:paraId="0A64C747" w14:textId="6413FDAF" w:rsidR="00BD62AA" w:rsidRDefault="00BD62AA">
          <w:pPr>
            <w:pStyle w:val="TOC1"/>
            <w:tabs>
              <w:tab w:val="right" w:pos="9111"/>
            </w:tabs>
            <w:rPr>
              <w:ins w:id="455"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56"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"_Toc184828856"</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CHƯƠNG 6: L</w:t>
            </w:r>
            <w:r w:rsidRPr="00F05CC1">
              <w:rPr>
                <w:rStyle w:val="Hyperlink"/>
                <w:noProof/>
              </w:rPr>
              <w:t>Ự</w:t>
            </w:r>
            <w:r w:rsidRPr="00F05CC1">
              <w:rPr>
                <w:rStyle w:val="Hyperlink"/>
                <w:noProof/>
              </w:rPr>
              <w:t>A CHỌN MÔ HÌNH</w:t>
            </w:r>
            <w:r>
              <w:rPr>
                <w:noProof/>
                <w:webHidden/>
              </w:rPr>
              <w:tab/>
            </w:r>
            <w:r>
              <w:rPr>
                <w:noProof/>
                <w:webHidden/>
              </w:rPr>
              <w:fldChar w:fldCharType="begin"/>
            </w:r>
            <w:r>
              <w:rPr>
                <w:noProof/>
                <w:webHidden/>
              </w:rPr>
              <w:instrText xml:space="preserve"> PAGEREF _Toc184828856 \h </w:instrText>
            </w:r>
            <w:r>
              <w:rPr>
                <w:noProof/>
                <w:webHidden/>
              </w:rPr>
            </w:r>
          </w:ins>
          <w:r>
            <w:rPr>
              <w:noProof/>
              <w:webHidden/>
            </w:rPr>
            <w:fldChar w:fldCharType="separate"/>
          </w:r>
          <w:ins w:id="457" w:author="Lien Le" w:date="2024-12-11T17:07:00Z" w16du:dateUtc="2024-12-11T10:07:00Z">
            <w:r w:rsidR="003E0B1F">
              <w:rPr>
                <w:noProof/>
                <w:webHidden/>
              </w:rPr>
              <w:t>66</w:t>
            </w:r>
          </w:ins>
          <w:ins w:id="458" w:author="Lien Le" w:date="2024-12-11T16:59:00Z" w16du:dateUtc="2024-12-11T09:59:00Z">
            <w:r>
              <w:rPr>
                <w:noProof/>
                <w:webHidden/>
              </w:rPr>
              <w:fldChar w:fldCharType="end"/>
            </w:r>
            <w:r w:rsidRPr="00F05CC1">
              <w:rPr>
                <w:rStyle w:val="Hyperlink"/>
                <w:noProof/>
              </w:rPr>
              <w:fldChar w:fldCharType="end"/>
            </w:r>
          </w:ins>
        </w:p>
        <w:p w14:paraId="573DB839" w14:textId="62F3829E" w:rsidR="00BD62AA" w:rsidRDefault="00BD62AA">
          <w:pPr>
            <w:pStyle w:val="TOC3"/>
            <w:tabs>
              <w:tab w:val="right" w:pos="9111"/>
            </w:tabs>
            <w:rPr>
              <w:ins w:id="45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60"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"_Toc184828857"</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 ARIMA: Phù hợp với dữ liệu tĩnh nhưng kém trên dữ liệu biến động</w:t>
            </w:r>
            <w:r>
              <w:rPr>
                <w:noProof/>
                <w:webHidden/>
              </w:rPr>
              <w:tab/>
            </w:r>
            <w:r>
              <w:rPr>
                <w:noProof/>
                <w:webHidden/>
              </w:rPr>
              <w:fldChar w:fldCharType="begin"/>
            </w:r>
            <w:r>
              <w:rPr>
                <w:noProof/>
                <w:webHidden/>
              </w:rPr>
              <w:instrText xml:space="preserve"> PAGEREF _Toc184828857 \h </w:instrText>
            </w:r>
            <w:r>
              <w:rPr>
                <w:noProof/>
                <w:webHidden/>
              </w:rPr>
            </w:r>
          </w:ins>
          <w:r>
            <w:rPr>
              <w:noProof/>
              <w:webHidden/>
            </w:rPr>
            <w:fldChar w:fldCharType="separate"/>
          </w:r>
          <w:ins w:id="461" w:author="Lien Le" w:date="2024-12-11T17:07:00Z" w16du:dateUtc="2024-12-11T10:07:00Z">
            <w:r w:rsidR="003E0B1F">
              <w:rPr>
                <w:noProof/>
                <w:webHidden/>
              </w:rPr>
              <w:t>68</w:t>
            </w:r>
          </w:ins>
          <w:ins w:id="462" w:author="Lien Le" w:date="2024-12-11T16:59:00Z" w16du:dateUtc="2024-12-11T09:59:00Z">
            <w:r>
              <w:rPr>
                <w:noProof/>
                <w:webHidden/>
              </w:rPr>
              <w:fldChar w:fldCharType="end"/>
            </w:r>
            <w:r w:rsidRPr="00F05CC1">
              <w:rPr>
                <w:rStyle w:val="Hyperlink"/>
                <w:noProof/>
              </w:rPr>
              <w:fldChar w:fldCharType="end"/>
            </w:r>
          </w:ins>
        </w:p>
        <w:p w14:paraId="75D13CD8" w14:textId="5E80D9ED" w:rsidR="00BD62AA" w:rsidRDefault="00BD62AA">
          <w:pPr>
            <w:pStyle w:val="TOC3"/>
            <w:tabs>
              <w:tab w:val="right" w:pos="9111"/>
            </w:tabs>
            <w:rPr>
              <w:ins w:id="46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6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"_Toc184828858"</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2. Ridge Regression: Mô hình tốt nhất tổng quan</w:t>
            </w:r>
            <w:r>
              <w:rPr>
                <w:noProof/>
                <w:webHidden/>
              </w:rPr>
              <w:tab/>
            </w:r>
            <w:r>
              <w:rPr>
                <w:noProof/>
                <w:webHidden/>
              </w:rPr>
              <w:fldChar w:fldCharType="begin"/>
            </w:r>
            <w:r>
              <w:rPr>
                <w:noProof/>
                <w:webHidden/>
              </w:rPr>
              <w:instrText xml:space="preserve"> PAGEREF _Toc184828858 \h </w:instrText>
            </w:r>
            <w:r>
              <w:rPr>
                <w:noProof/>
                <w:webHidden/>
              </w:rPr>
            </w:r>
          </w:ins>
          <w:r>
            <w:rPr>
              <w:noProof/>
              <w:webHidden/>
            </w:rPr>
            <w:fldChar w:fldCharType="separate"/>
          </w:r>
          <w:ins w:id="465" w:author="Lien Le" w:date="2024-12-11T17:07:00Z" w16du:dateUtc="2024-12-11T10:07:00Z">
            <w:r w:rsidR="003E0B1F">
              <w:rPr>
                <w:noProof/>
                <w:webHidden/>
              </w:rPr>
              <w:t>68</w:t>
            </w:r>
          </w:ins>
          <w:ins w:id="466" w:author="Lien Le" w:date="2024-12-11T16:59:00Z" w16du:dateUtc="2024-12-11T09:59:00Z">
            <w:r>
              <w:rPr>
                <w:noProof/>
                <w:webHidden/>
              </w:rPr>
              <w:fldChar w:fldCharType="end"/>
            </w:r>
            <w:r w:rsidRPr="00F05CC1">
              <w:rPr>
                <w:rStyle w:val="Hyperlink"/>
                <w:noProof/>
              </w:rPr>
              <w:fldChar w:fldCharType="end"/>
            </w:r>
          </w:ins>
        </w:p>
        <w:p w14:paraId="77181803" w14:textId="68178302" w:rsidR="00BD62AA" w:rsidRDefault="00BD62AA">
          <w:pPr>
            <w:pStyle w:val="TOC3"/>
            <w:tabs>
              <w:tab w:val="right" w:pos="9111"/>
            </w:tabs>
            <w:rPr>
              <w:ins w:id="46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6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"_Toc184828859"</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 LSTM: Mạnh trong xu hướng dài hạn nhưng nhạy cảm với biến động</w:t>
            </w:r>
            <w:r>
              <w:rPr>
                <w:noProof/>
                <w:webHidden/>
              </w:rPr>
              <w:tab/>
            </w:r>
            <w:r>
              <w:rPr>
                <w:noProof/>
                <w:webHidden/>
              </w:rPr>
              <w:fldChar w:fldCharType="begin"/>
            </w:r>
            <w:r>
              <w:rPr>
                <w:noProof/>
                <w:webHidden/>
              </w:rPr>
              <w:instrText xml:space="preserve"> PAGEREF _Toc184828859 \h </w:instrText>
            </w:r>
            <w:r>
              <w:rPr>
                <w:noProof/>
                <w:webHidden/>
              </w:rPr>
            </w:r>
          </w:ins>
          <w:r>
            <w:rPr>
              <w:noProof/>
              <w:webHidden/>
            </w:rPr>
            <w:fldChar w:fldCharType="separate"/>
          </w:r>
          <w:ins w:id="469" w:author="Lien Le" w:date="2024-12-11T17:07:00Z" w16du:dateUtc="2024-12-11T10:07:00Z">
            <w:r w:rsidR="003E0B1F">
              <w:rPr>
                <w:noProof/>
                <w:webHidden/>
              </w:rPr>
              <w:t>69</w:t>
            </w:r>
          </w:ins>
          <w:ins w:id="470" w:author="Lien Le" w:date="2024-12-11T16:59:00Z" w16du:dateUtc="2024-12-11T09:59:00Z">
            <w:r>
              <w:rPr>
                <w:noProof/>
                <w:webHidden/>
              </w:rPr>
              <w:fldChar w:fldCharType="end"/>
            </w:r>
            <w:r w:rsidRPr="00F05CC1">
              <w:rPr>
                <w:rStyle w:val="Hyperlink"/>
                <w:noProof/>
              </w:rPr>
              <w:fldChar w:fldCharType="end"/>
            </w:r>
          </w:ins>
        </w:p>
        <w:p w14:paraId="725E1A81" w14:textId="371EA550" w:rsidR="00BD62AA" w:rsidRDefault="00BD62AA">
          <w:pPr>
            <w:pStyle w:val="TOC1"/>
            <w:tabs>
              <w:tab w:val="right" w:pos="9111"/>
            </w:tabs>
            <w:rPr>
              <w:ins w:id="471"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72"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"_Toc184828860"</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CHƯƠNG 7: ĐÁNH GIÁ KẾT QUẢ VÀ ỨNG DỤNG THỰC TẾ</w:t>
            </w:r>
            <w:r>
              <w:rPr>
                <w:noProof/>
                <w:webHidden/>
              </w:rPr>
              <w:tab/>
            </w:r>
            <w:r>
              <w:rPr>
                <w:noProof/>
                <w:webHidden/>
              </w:rPr>
              <w:fldChar w:fldCharType="begin"/>
            </w:r>
            <w:r>
              <w:rPr>
                <w:noProof/>
                <w:webHidden/>
              </w:rPr>
              <w:instrText xml:space="preserve"> PAGEREF _Toc184828860 \h </w:instrText>
            </w:r>
            <w:r>
              <w:rPr>
                <w:noProof/>
                <w:webHidden/>
              </w:rPr>
            </w:r>
          </w:ins>
          <w:r>
            <w:rPr>
              <w:noProof/>
              <w:webHidden/>
            </w:rPr>
            <w:fldChar w:fldCharType="separate"/>
          </w:r>
          <w:ins w:id="473" w:author="Lien Le" w:date="2024-12-11T17:07:00Z" w16du:dateUtc="2024-12-11T10:07:00Z">
            <w:r w:rsidR="003E0B1F">
              <w:rPr>
                <w:noProof/>
                <w:webHidden/>
              </w:rPr>
              <w:t>70</w:t>
            </w:r>
          </w:ins>
          <w:ins w:id="474" w:author="Lien Le" w:date="2024-12-11T16:59:00Z" w16du:dateUtc="2024-12-11T09:59:00Z">
            <w:r>
              <w:rPr>
                <w:noProof/>
                <w:webHidden/>
              </w:rPr>
              <w:fldChar w:fldCharType="end"/>
            </w:r>
            <w:r w:rsidRPr="00F05CC1">
              <w:rPr>
                <w:rStyle w:val="Hyperlink"/>
                <w:noProof/>
              </w:rPr>
              <w:fldChar w:fldCharType="end"/>
            </w:r>
          </w:ins>
        </w:p>
        <w:p w14:paraId="1F2BCAF7" w14:textId="22F11094" w:rsidR="00BD62AA" w:rsidRDefault="00BD62AA" w:rsidP="00BD62AA">
          <w:pPr>
            <w:pStyle w:val="TOC2"/>
            <w:rPr>
              <w:ins w:id="475" w:author="Lien Le" w:date="2024-12-11T16:59:00Z" w16du:dateUtc="2024-12-11T09:59:00Z"/>
              <w:rFonts w:asciiTheme="minorHAnsi" w:eastAsiaTheme="minorEastAsia" w:hAnsiTheme="minorHAnsi" w:cstheme="minorBidi"/>
              <w:kern w:val="2"/>
              <w:sz w:val="24"/>
              <w:szCs w:val="24"/>
              <w:lang w:val="en-US"/>
              <w14:ligatures w14:val="standardContextual"/>
            </w:rPr>
            <w:pPrChange w:id="476" w:author="Lien Le" w:date="2024-12-11T17:00:00Z" w16du:dateUtc="2024-12-11T10:00:00Z">
              <w:pPr>
                <w:pStyle w:val="TOC2"/>
                <w:tabs>
                  <w:tab w:val="right" w:pos="9111"/>
                </w:tabs>
              </w:pPr>
            </w:pPrChange>
          </w:pPr>
          <w:ins w:id="477" w:author="Lien Le" w:date="2024-12-11T16:59:00Z" w16du:dateUtc="2024-12-11T09:59:00Z">
            <w:r w:rsidRPr="00F05CC1">
              <w:rPr>
                <w:rStyle w:val="Hyperlink"/>
              </w:rPr>
              <w:lastRenderedPageBreak/>
              <w:fldChar w:fldCharType="begin"/>
            </w:r>
            <w:r w:rsidRPr="00F05CC1">
              <w:rPr>
                <w:rStyle w:val="Hyperlink"/>
              </w:rPr>
              <w:instrText xml:space="preserve"> </w:instrText>
            </w:r>
            <w:r>
              <w:instrText>HYPERLINK \l "_Toc184828861"</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 xml:space="preserve">7.1 </w:t>
            </w:r>
            <w:r w:rsidRPr="00F05CC1">
              <w:rPr>
                <w:rStyle w:val="Hyperlink"/>
                <w:lang w:val="en-US"/>
              </w:rPr>
              <w:t xml:space="preserve">Kết quả thu được từ ứng dụng kỹ thuật </w:t>
            </w:r>
            <w:r w:rsidRPr="00F05CC1">
              <w:rPr>
                <w:rStyle w:val="Hyperlink"/>
              </w:rPr>
              <w:t>Pair Trading và Reversal Trading</w:t>
            </w:r>
            <w:r>
              <w:rPr>
                <w:webHidden/>
              </w:rPr>
              <w:tab/>
            </w:r>
            <w:r>
              <w:rPr>
                <w:webHidden/>
              </w:rPr>
              <w:fldChar w:fldCharType="begin"/>
            </w:r>
            <w:r>
              <w:rPr>
                <w:webHidden/>
              </w:rPr>
              <w:instrText xml:space="preserve"> PAGEREF _Toc184828861 \h </w:instrText>
            </w:r>
            <w:r>
              <w:rPr>
                <w:webHidden/>
              </w:rPr>
            </w:r>
          </w:ins>
          <w:r>
            <w:rPr>
              <w:webHidden/>
            </w:rPr>
            <w:fldChar w:fldCharType="separate"/>
          </w:r>
          <w:ins w:id="478" w:author="Lien Le" w:date="2024-12-11T17:07:00Z" w16du:dateUtc="2024-12-11T10:07:00Z">
            <w:r w:rsidR="003E0B1F">
              <w:rPr>
                <w:webHidden/>
              </w:rPr>
              <w:t>70</w:t>
            </w:r>
          </w:ins>
          <w:ins w:id="479" w:author="Lien Le" w:date="2024-12-11T16:59:00Z" w16du:dateUtc="2024-12-11T09:59:00Z">
            <w:r>
              <w:rPr>
                <w:webHidden/>
              </w:rPr>
              <w:fldChar w:fldCharType="end"/>
            </w:r>
            <w:r w:rsidRPr="00F05CC1">
              <w:rPr>
                <w:rStyle w:val="Hyperlink"/>
              </w:rPr>
              <w:fldChar w:fldCharType="end"/>
            </w:r>
          </w:ins>
        </w:p>
        <w:p w14:paraId="6E162232" w14:textId="7DAD58A3" w:rsidR="00BD62AA" w:rsidRDefault="00BD62AA">
          <w:pPr>
            <w:pStyle w:val="TOC3"/>
            <w:tabs>
              <w:tab w:val="right" w:pos="9111"/>
            </w:tabs>
            <w:rPr>
              <w:ins w:id="480"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81"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"_Toc184828862"</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7.1.1 Pair Trading với cặp cổ phiếu FPT-CMG</w:t>
            </w:r>
            <w:r>
              <w:rPr>
                <w:noProof/>
                <w:webHidden/>
              </w:rPr>
              <w:tab/>
            </w:r>
            <w:r>
              <w:rPr>
                <w:noProof/>
                <w:webHidden/>
              </w:rPr>
              <w:fldChar w:fldCharType="begin"/>
            </w:r>
            <w:r>
              <w:rPr>
                <w:noProof/>
                <w:webHidden/>
              </w:rPr>
              <w:instrText xml:space="preserve"> PAGEREF _Toc184828862 \h </w:instrText>
            </w:r>
            <w:r>
              <w:rPr>
                <w:noProof/>
                <w:webHidden/>
              </w:rPr>
            </w:r>
          </w:ins>
          <w:r>
            <w:rPr>
              <w:noProof/>
              <w:webHidden/>
            </w:rPr>
            <w:fldChar w:fldCharType="separate"/>
          </w:r>
          <w:ins w:id="482" w:author="Lien Le" w:date="2024-12-11T17:07:00Z" w16du:dateUtc="2024-12-11T10:07:00Z">
            <w:r w:rsidR="003E0B1F">
              <w:rPr>
                <w:noProof/>
                <w:webHidden/>
              </w:rPr>
              <w:t>70</w:t>
            </w:r>
          </w:ins>
          <w:ins w:id="483" w:author="Lien Le" w:date="2024-12-11T16:59:00Z" w16du:dateUtc="2024-12-11T09:59:00Z">
            <w:r>
              <w:rPr>
                <w:noProof/>
                <w:webHidden/>
              </w:rPr>
              <w:fldChar w:fldCharType="end"/>
            </w:r>
            <w:r w:rsidRPr="00F05CC1">
              <w:rPr>
                <w:rStyle w:val="Hyperlink"/>
                <w:noProof/>
              </w:rPr>
              <w:fldChar w:fldCharType="end"/>
            </w:r>
          </w:ins>
        </w:p>
        <w:p w14:paraId="622AC868" w14:textId="56543BD7" w:rsidR="00BD62AA" w:rsidRDefault="00BD62AA">
          <w:pPr>
            <w:pStyle w:val="TOC3"/>
            <w:tabs>
              <w:tab w:val="right" w:pos="9111"/>
            </w:tabs>
            <w:rPr>
              <w:ins w:id="484"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85"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"_Toc184828863"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7.1.2 Reversal Trading với cặp cổ phiếu VGI-VTL</w:t>
            </w:r>
            <w:r>
              <w:rPr>
                <w:noProof/>
                <w:webHidden/>
              </w:rPr>
              <w:tab/>
            </w:r>
            <w:r>
              <w:rPr>
                <w:noProof/>
                <w:webHidden/>
              </w:rPr>
              <w:fldChar w:fldCharType="begin"/>
            </w:r>
            <w:r>
              <w:rPr>
                <w:noProof/>
                <w:webHidden/>
              </w:rPr>
              <w:instrText xml:space="preserve"> PAGEREF _Toc184828863 \h </w:instrText>
            </w:r>
            <w:r>
              <w:rPr>
                <w:noProof/>
                <w:webHidden/>
              </w:rPr>
            </w:r>
          </w:ins>
          <w:r>
            <w:rPr>
              <w:noProof/>
              <w:webHidden/>
            </w:rPr>
            <w:fldChar w:fldCharType="separate"/>
          </w:r>
          <w:ins w:id="486" w:author="Lien Le" w:date="2024-12-11T17:07:00Z" w16du:dateUtc="2024-12-11T10:07:00Z">
            <w:r w:rsidR="003E0B1F">
              <w:rPr>
                <w:noProof/>
                <w:webHidden/>
              </w:rPr>
              <w:t>70</w:t>
            </w:r>
          </w:ins>
          <w:ins w:id="487" w:author="Lien Le" w:date="2024-12-11T16:59:00Z" w16du:dateUtc="2024-12-11T09:59:00Z">
            <w:r>
              <w:rPr>
                <w:noProof/>
                <w:webHidden/>
              </w:rPr>
              <w:fldChar w:fldCharType="end"/>
            </w:r>
            <w:r w:rsidRPr="00F05CC1">
              <w:rPr>
                <w:rStyle w:val="Hyperlink"/>
                <w:noProof/>
              </w:rPr>
              <w:fldChar w:fldCharType="end"/>
            </w:r>
          </w:ins>
        </w:p>
        <w:p w14:paraId="1E571B85" w14:textId="28295131" w:rsidR="00BD62AA" w:rsidRDefault="00BD62AA" w:rsidP="00BD62AA">
          <w:pPr>
            <w:pStyle w:val="TOC2"/>
            <w:rPr>
              <w:ins w:id="488" w:author="Lien Le" w:date="2024-12-11T16:59:00Z" w16du:dateUtc="2024-12-11T09:59:00Z"/>
              <w:rFonts w:asciiTheme="minorHAnsi" w:eastAsiaTheme="minorEastAsia" w:hAnsiTheme="minorHAnsi" w:cstheme="minorBidi"/>
              <w:kern w:val="2"/>
              <w:sz w:val="24"/>
              <w:szCs w:val="24"/>
              <w:lang w:val="en-US"/>
              <w14:ligatures w14:val="standardContextual"/>
            </w:rPr>
            <w:pPrChange w:id="489" w:author="Lien Le" w:date="2024-12-11T17:00:00Z" w16du:dateUtc="2024-12-11T10:00:00Z">
              <w:pPr>
                <w:pStyle w:val="TOC2"/>
                <w:tabs>
                  <w:tab w:val="right" w:pos="9111"/>
                </w:tabs>
              </w:pPr>
            </w:pPrChange>
          </w:pPr>
          <w:ins w:id="490" w:author="Lien Le" w:date="2024-12-11T16:59:00Z" w16du:dateUtc="2024-12-11T09:59:00Z">
            <w:r w:rsidRPr="00F05CC1">
              <w:rPr>
                <w:rStyle w:val="Hyperlink"/>
              </w:rPr>
              <w:fldChar w:fldCharType="begin"/>
            </w:r>
            <w:r w:rsidRPr="00F05CC1">
              <w:rPr>
                <w:rStyle w:val="Hyperlink"/>
              </w:rPr>
              <w:instrText xml:space="preserve"> </w:instrText>
            </w:r>
            <w:r>
              <w:instrText>HYPERLINK \l "_Toc184828864"</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 xml:space="preserve">7.2 </w:t>
            </w:r>
            <w:r w:rsidRPr="00F05CC1">
              <w:rPr>
                <w:rStyle w:val="Hyperlink"/>
                <w:lang w:val="en-US"/>
              </w:rPr>
              <w:t>K</w:t>
            </w:r>
            <w:r w:rsidRPr="00F05CC1">
              <w:rPr>
                <w:rStyle w:val="Hyperlink"/>
              </w:rPr>
              <w:t>ết hợp Pair Trading và Reversal Trading với mô hình dự báo Ridge Regression</w:t>
            </w:r>
            <w:r>
              <w:rPr>
                <w:webHidden/>
              </w:rPr>
              <w:tab/>
            </w:r>
            <w:r>
              <w:rPr>
                <w:webHidden/>
              </w:rPr>
              <w:fldChar w:fldCharType="begin"/>
            </w:r>
            <w:r>
              <w:rPr>
                <w:webHidden/>
              </w:rPr>
              <w:instrText xml:space="preserve"> PAGEREF _Toc184828864 \h </w:instrText>
            </w:r>
            <w:r>
              <w:rPr>
                <w:webHidden/>
              </w:rPr>
            </w:r>
          </w:ins>
          <w:r>
            <w:rPr>
              <w:webHidden/>
            </w:rPr>
            <w:fldChar w:fldCharType="separate"/>
          </w:r>
          <w:ins w:id="491" w:author="Lien Le" w:date="2024-12-11T17:07:00Z" w16du:dateUtc="2024-12-11T10:07:00Z">
            <w:r w:rsidR="003E0B1F">
              <w:rPr>
                <w:webHidden/>
              </w:rPr>
              <w:t>71</w:t>
            </w:r>
          </w:ins>
          <w:ins w:id="492" w:author="Lien Le" w:date="2024-12-11T16:59:00Z" w16du:dateUtc="2024-12-11T09:59:00Z">
            <w:r>
              <w:rPr>
                <w:webHidden/>
              </w:rPr>
              <w:fldChar w:fldCharType="end"/>
            </w:r>
            <w:r w:rsidRPr="00F05CC1">
              <w:rPr>
                <w:rStyle w:val="Hyperlink"/>
              </w:rPr>
              <w:fldChar w:fldCharType="end"/>
            </w:r>
          </w:ins>
        </w:p>
        <w:p w14:paraId="0EC779B6" w14:textId="652D7738" w:rsidR="00BD62AA" w:rsidRDefault="00BD62AA">
          <w:pPr>
            <w:pStyle w:val="TOC3"/>
            <w:tabs>
              <w:tab w:val="right" w:pos="9111"/>
            </w:tabs>
            <w:rPr>
              <w:ins w:id="49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9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"_Toc184828865"</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7.2.1 Cách thức kiểm nghiệm</w:t>
            </w:r>
            <w:r>
              <w:rPr>
                <w:noProof/>
                <w:webHidden/>
              </w:rPr>
              <w:tab/>
            </w:r>
            <w:r>
              <w:rPr>
                <w:noProof/>
                <w:webHidden/>
              </w:rPr>
              <w:fldChar w:fldCharType="begin"/>
            </w:r>
            <w:r>
              <w:rPr>
                <w:noProof/>
                <w:webHidden/>
              </w:rPr>
              <w:instrText xml:space="preserve"> PAGEREF _Toc184828865 \h </w:instrText>
            </w:r>
            <w:r>
              <w:rPr>
                <w:noProof/>
                <w:webHidden/>
              </w:rPr>
            </w:r>
          </w:ins>
          <w:r>
            <w:rPr>
              <w:noProof/>
              <w:webHidden/>
            </w:rPr>
            <w:fldChar w:fldCharType="separate"/>
          </w:r>
          <w:ins w:id="495" w:author="Lien Le" w:date="2024-12-11T17:07:00Z" w16du:dateUtc="2024-12-11T10:07:00Z">
            <w:r w:rsidR="003E0B1F">
              <w:rPr>
                <w:noProof/>
                <w:webHidden/>
              </w:rPr>
              <w:t>71</w:t>
            </w:r>
          </w:ins>
          <w:ins w:id="496" w:author="Lien Le" w:date="2024-12-11T16:59:00Z" w16du:dateUtc="2024-12-11T09:59:00Z">
            <w:r>
              <w:rPr>
                <w:noProof/>
                <w:webHidden/>
              </w:rPr>
              <w:fldChar w:fldCharType="end"/>
            </w:r>
            <w:r w:rsidRPr="00F05CC1">
              <w:rPr>
                <w:rStyle w:val="Hyperlink"/>
                <w:noProof/>
              </w:rPr>
              <w:fldChar w:fldCharType="end"/>
            </w:r>
          </w:ins>
        </w:p>
        <w:p w14:paraId="1594FE08" w14:textId="667DEFDC" w:rsidR="00BD62AA" w:rsidRDefault="00BD62AA">
          <w:pPr>
            <w:pStyle w:val="TOC3"/>
            <w:tabs>
              <w:tab w:val="right" w:pos="9111"/>
            </w:tabs>
            <w:rPr>
              <w:ins w:id="49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49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"_Toc184828866"</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7.2.2 So sánh hiệu quả giao dịch với có và không sử dụng mô hình dự báo</w:t>
            </w:r>
            <w:r>
              <w:rPr>
                <w:noProof/>
                <w:webHidden/>
              </w:rPr>
              <w:tab/>
            </w:r>
            <w:r>
              <w:rPr>
                <w:noProof/>
                <w:webHidden/>
              </w:rPr>
              <w:fldChar w:fldCharType="begin"/>
            </w:r>
            <w:r>
              <w:rPr>
                <w:noProof/>
                <w:webHidden/>
              </w:rPr>
              <w:instrText xml:space="preserve"> PAGEREF _Toc184828866 \h </w:instrText>
            </w:r>
            <w:r>
              <w:rPr>
                <w:noProof/>
                <w:webHidden/>
              </w:rPr>
            </w:r>
          </w:ins>
          <w:r>
            <w:rPr>
              <w:noProof/>
              <w:webHidden/>
            </w:rPr>
            <w:fldChar w:fldCharType="separate"/>
          </w:r>
          <w:ins w:id="499" w:author="Lien Le" w:date="2024-12-11T17:07:00Z" w16du:dateUtc="2024-12-11T10:07:00Z">
            <w:r w:rsidR="003E0B1F">
              <w:rPr>
                <w:noProof/>
                <w:webHidden/>
              </w:rPr>
              <w:t>72</w:t>
            </w:r>
          </w:ins>
          <w:ins w:id="500" w:author="Lien Le" w:date="2024-12-11T16:59:00Z" w16du:dateUtc="2024-12-11T09:59:00Z">
            <w:r>
              <w:rPr>
                <w:noProof/>
                <w:webHidden/>
              </w:rPr>
              <w:fldChar w:fldCharType="end"/>
            </w:r>
            <w:r w:rsidRPr="00F05CC1">
              <w:rPr>
                <w:rStyle w:val="Hyperlink"/>
                <w:noProof/>
              </w:rPr>
              <w:fldChar w:fldCharType="end"/>
            </w:r>
          </w:ins>
        </w:p>
        <w:p w14:paraId="0FE23441" w14:textId="100266A5" w:rsidR="00BD62AA" w:rsidRDefault="00BD62AA" w:rsidP="00BD62AA">
          <w:pPr>
            <w:pStyle w:val="TOC2"/>
            <w:rPr>
              <w:ins w:id="501" w:author="Lien Le" w:date="2024-12-11T16:59:00Z" w16du:dateUtc="2024-12-11T09:59:00Z"/>
              <w:rFonts w:asciiTheme="minorHAnsi" w:eastAsiaTheme="minorEastAsia" w:hAnsiTheme="minorHAnsi" w:cstheme="minorBidi"/>
              <w:kern w:val="2"/>
              <w:sz w:val="24"/>
              <w:szCs w:val="24"/>
              <w:lang w:val="en-US"/>
              <w14:ligatures w14:val="standardContextual"/>
            </w:rPr>
            <w:pPrChange w:id="502" w:author="Lien Le" w:date="2024-12-11T17:00:00Z" w16du:dateUtc="2024-12-11T10:00:00Z">
              <w:pPr>
                <w:pStyle w:val="TOC2"/>
                <w:tabs>
                  <w:tab w:val="right" w:pos="9111"/>
                </w:tabs>
              </w:pPr>
            </w:pPrChange>
          </w:pPr>
          <w:ins w:id="503" w:author="Lien Le" w:date="2024-12-11T16:59:00Z" w16du:dateUtc="2024-12-11T09:59:00Z">
            <w:r w:rsidRPr="00F05CC1">
              <w:rPr>
                <w:rStyle w:val="Hyperlink"/>
              </w:rPr>
              <w:fldChar w:fldCharType="begin"/>
            </w:r>
            <w:r w:rsidRPr="00F05CC1">
              <w:rPr>
                <w:rStyle w:val="Hyperlink"/>
              </w:rPr>
              <w:instrText xml:space="preserve"> </w:instrText>
            </w:r>
            <w:r>
              <w:instrText>HYPERLINK \l "_Toc184828867"</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7.3 Nhận xét và khuyến nghị</w:t>
            </w:r>
            <w:r>
              <w:rPr>
                <w:webHidden/>
              </w:rPr>
              <w:tab/>
            </w:r>
            <w:r>
              <w:rPr>
                <w:webHidden/>
              </w:rPr>
              <w:fldChar w:fldCharType="begin"/>
            </w:r>
            <w:r>
              <w:rPr>
                <w:webHidden/>
              </w:rPr>
              <w:instrText xml:space="preserve"> PAGEREF _Toc184828867 \h </w:instrText>
            </w:r>
            <w:r>
              <w:rPr>
                <w:webHidden/>
              </w:rPr>
            </w:r>
          </w:ins>
          <w:r>
            <w:rPr>
              <w:webHidden/>
            </w:rPr>
            <w:fldChar w:fldCharType="separate"/>
          </w:r>
          <w:ins w:id="504" w:author="Lien Le" w:date="2024-12-11T17:07:00Z" w16du:dateUtc="2024-12-11T10:07:00Z">
            <w:r w:rsidR="003E0B1F">
              <w:rPr>
                <w:webHidden/>
              </w:rPr>
              <w:t>73</w:t>
            </w:r>
          </w:ins>
          <w:ins w:id="505" w:author="Lien Le" w:date="2024-12-11T16:59:00Z" w16du:dateUtc="2024-12-11T09:59:00Z">
            <w:r>
              <w:rPr>
                <w:webHidden/>
              </w:rPr>
              <w:fldChar w:fldCharType="end"/>
            </w:r>
            <w:r w:rsidRPr="00F05CC1">
              <w:rPr>
                <w:rStyle w:val="Hyperlink"/>
              </w:rPr>
              <w:fldChar w:fldCharType="end"/>
            </w:r>
          </w:ins>
        </w:p>
        <w:p w14:paraId="73FB4FB1" w14:textId="7A6C2300" w:rsidR="00BD62AA" w:rsidRDefault="00BD62AA" w:rsidP="00BD62AA">
          <w:pPr>
            <w:pStyle w:val="TOC2"/>
            <w:rPr>
              <w:ins w:id="506" w:author="Lien Le" w:date="2024-12-11T16:59:00Z" w16du:dateUtc="2024-12-11T09:59:00Z"/>
              <w:rFonts w:asciiTheme="minorHAnsi" w:eastAsiaTheme="minorEastAsia" w:hAnsiTheme="minorHAnsi" w:cstheme="minorBidi"/>
              <w:kern w:val="2"/>
              <w:sz w:val="24"/>
              <w:szCs w:val="24"/>
              <w:lang w:val="en-US"/>
              <w14:ligatures w14:val="standardContextual"/>
            </w:rPr>
            <w:pPrChange w:id="507" w:author="Lien Le" w:date="2024-12-11T17:00:00Z" w16du:dateUtc="2024-12-11T10:00:00Z">
              <w:pPr>
                <w:pStyle w:val="TOC2"/>
                <w:tabs>
                  <w:tab w:val="right" w:pos="9111"/>
                </w:tabs>
              </w:pPr>
            </w:pPrChange>
          </w:pPr>
          <w:ins w:id="508" w:author="Lien Le" w:date="2024-12-11T16:59:00Z" w16du:dateUtc="2024-12-11T09:59:00Z">
            <w:r w:rsidRPr="00F05CC1">
              <w:rPr>
                <w:rStyle w:val="Hyperlink"/>
              </w:rPr>
              <w:fldChar w:fldCharType="begin"/>
            </w:r>
            <w:r w:rsidRPr="00F05CC1">
              <w:rPr>
                <w:rStyle w:val="Hyperlink"/>
              </w:rPr>
              <w:instrText xml:space="preserve"> </w:instrText>
            </w:r>
            <w:r>
              <w:instrText>HYPERLINK \l "_Toc184828868"</w:instrText>
            </w:r>
            <w:r w:rsidRPr="00F05CC1">
              <w:rPr>
                <w:rStyle w:val="Hyperlink"/>
              </w:rPr>
              <w:instrText xml:space="preserve"> </w:instrText>
            </w:r>
            <w:r w:rsidRPr="00F05CC1">
              <w:rPr>
                <w:rStyle w:val="Hyperlink"/>
              </w:rPr>
            </w:r>
            <w:r w:rsidRPr="00F05CC1">
              <w:rPr>
                <w:rStyle w:val="Hyperlink"/>
              </w:rPr>
              <w:fldChar w:fldCharType="separate"/>
            </w:r>
            <w:r w:rsidRPr="00F05CC1">
              <w:rPr>
                <w:rStyle w:val="Hyperlink"/>
              </w:rPr>
              <w:t xml:space="preserve">7.4 </w:t>
            </w:r>
          </w:ins>
          <w:ins w:id="509" w:author="Lien Le" w:date="2024-12-11T17:06:00Z" w16du:dateUtc="2024-12-11T10:06:00Z">
            <w:r w:rsidR="006C49BA" w:rsidRPr="006C49BA">
              <w:rPr>
                <w:rStyle w:val="Hyperlink"/>
              </w:rPr>
              <w:t>Đề xuất xây dựng nền tảng web hỗ trợ giao dịch</w:t>
            </w:r>
          </w:ins>
          <w:ins w:id="510" w:author="Lien Le" w:date="2024-12-11T16:59:00Z" w16du:dateUtc="2024-12-11T09:59:00Z">
            <w:r>
              <w:rPr>
                <w:webHidden/>
              </w:rPr>
              <w:tab/>
            </w:r>
            <w:r>
              <w:rPr>
                <w:webHidden/>
              </w:rPr>
              <w:fldChar w:fldCharType="begin"/>
            </w:r>
            <w:r>
              <w:rPr>
                <w:webHidden/>
              </w:rPr>
              <w:instrText xml:space="preserve"> PAGEREF _Toc184828868 \h </w:instrText>
            </w:r>
            <w:r>
              <w:rPr>
                <w:webHidden/>
              </w:rPr>
            </w:r>
          </w:ins>
          <w:r>
            <w:rPr>
              <w:webHidden/>
            </w:rPr>
            <w:fldChar w:fldCharType="separate"/>
          </w:r>
          <w:ins w:id="511" w:author="Lien Le" w:date="2024-12-11T17:07:00Z" w16du:dateUtc="2024-12-11T10:07:00Z">
            <w:r w:rsidR="003E0B1F">
              <w:rPr>
                <w:webHidden/>
              </w:rPr>
              <w:t>73</w:t>
            </w:r>
          </w:ins>
          <w:ins w:id="512" w:author="Lien Le" w:date="2024-12-11T16:59:00Z" w16du:dateUtc="2024-12-11T09:59:00Z">
            <w:r>
              <w:rPr>
                <w:webHidden/>
              </w:rPr>
              <w:fldChar w:fldCharType="end"/>
            </w:r>
            <w:r w:rsidRPr="00F05CC1">
              <w:rPr>
                <w:rStyle w:val="Hyperlink"/>
              </w:rPr>
              <w:fldChar w:fldCharType="end"/>
            </w:r>
          </w:ins>
        </w:p>
        <w:p w14:paraId="5F578EF4" w14:textId="6E699930" w:rsidR="00BD62AA" w:rsidRDefault="00BD62AA">
          <w:pPr>
            <w:pStyle w:val="TOC1"/>
            <w:tabs>
              <w:tab w:val="right" w:pos="9111"/>
            </w:tabs>
            <w:rPr>
              <w:ins w:id="513"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514"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"_Toc184828870"</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KẾT LUẬN VÀ KIẾN NGHỊ</w:t>
            </w:r>
            <w:r>
              <w:rPr>
                <w:noProof/>
                <w:webHidden/>
              </w:rPr>
              <w:tab/>
            </w:r>
            <w:r>
              <w:rPr>
                <w:noProof/>
                <w:webHidden/>
              </w:rPr>
              <w:fldChar w:fldCharType="begin"/>
            </w:r>
            <w:r>
              <w:rPr>
                <w:noProof/>
                <w:webHidden/>
              </w:rPr>
              <w:instrText xml:space="preserve"> PAGEREF _Toc184828870 \h </w:instrText>
            </w:r>
            <w:r>
              <w:rPr>
                <w:noProof/>
                <w:webHidden/>
              </w:rPr>
            </w:r>
          </w:ins>
          <w:r>
            <w:rPr>
              <w:noProof/>
              <w:webHidden/>
            </w:rPr>
            <w:fldChar w:fldCharType="separate"/>
          </w:r>
          <w:ins w:id="515" w:author="Lien Le" w:date="2024-12-11T17:07:00Z" w16du:dateUtc="2024-12-11T10:07:00Z">
            <w:r w:rsidR="003E0B1F">
              <w:rPr>
                <w:noProof/>
                <w:webHidden/>
              </w:rPr>
              <w:t>75</w:t>
            </w:r>
          </w:ins>
          <w:ins w:id="516" w:author="Lien Le" w:date="2024-12-11T16:59:00Z" w16du:dateUtc="2024-12-11T09:59:00Z">
            <w:r>
              <w:rPr>
                <w:noProof/>
                <w:webHidden/>
              </w:rPr>
              <w:fldChar w:fldCharType="end"/>
            </w:r>
            <w:r w:rsidRPr="00F05CC1">
              <w:rPr>
                <w:rStyle w:val="Hyperlink"/>
                <w:noProof/>
              </w:rPr>
              <w:fldChar w:fldCharType="end"/>
            </w:r>
          </w:ins>
        </w:p>
        <w:p w14:paraId="3D140E31" w14:textId="3B831739" w:rsidR="00BD62AA" w:rsidRDefault="00BD62AA">
          <w:pPr>
            <w:pStyle w:val="TOC4"/>
            <w:tabs>
              <w:tab w:val="right" w:pos="9111"/>
            </w:tabs>
            <w:rPr>
              <w:ins w:id="517"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518"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"_Toc184828871"</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1. Kết quả đạt được</w:t>
            </w:r>
            <w:r>
              <w:rPr>
                <w:noProof/>
                <w:webHidden/>
              </w:rPr>
              <w:tab/>
            </w:r>
            <w:r>
              <w:rPr>
                <w:noProof/>
                <w:webHidden/>
              </w:rPr>
              <w:fldChar w:fldCharType="begin"/>
            </w:r>
            <w:r>
              <w:rPr>
                <w:noProof/>
                <w:webHidden/>
              </w:rPr>
              <w:instrText xml:space="preserve"> PAGEREF _Toc184828871 \h </w:instrText>
            </w:r>
            <w:r>
              <w:rPr>
                <w:noProof/>
                <w:webHidden/>
              </w:rPr>
            </w:r>
          </w:ins>
          <w:r>
            <w:rPr>
              <w:noProof/>
              <w:webHidden/>
            </w:rPr>
            <w:fldChar w:fldCharType="separate"/>
          </w:r>
          <w:ins w:id="519" w:author="Lien Le" w:date="2024-12-11T17:07:00Z" w16du:dateUtc="2024-12-11T10:07:00Z">
            <w:r w:rsidR="003E0B1F">
              <w:rPr>
                <w:noProof/>
                <w:webHidden/>
              </w:rPr>
              <w:t>75</w:t>
            </w:r>
          </w:ins>
          <w:ins w:id="520" w:author="Lien Le" w:date="2024-12-11T16:59:00Z" w16du:dateUtc="2024-12-11T09:59:00Z">
            <w:r>
              <w:rPr>
                <w:noProof/>
                <w:webHidden/>
              </w:rPr>
              <w:fldChar w:fldCharType="end"/>
            </w:r>
            <w:r w:rsidRPr="00F05CC1">
              <w:rPr>
                <w:rStyle w:val="Hyperlink"/>
                <w:noProof/>
              </w:rPr>
              <w:fldChar w:fldCharType="end"/>
            </w:r>
          </w:ins>
        </w:p>
        <w:p w14:paraId="457148B0" w14:textId="4A45486B" w:rsidR="00BD62AA" w:rsidRDefault="00BD62AA">
          <w:pPr>
            <w:pStyle w:val="TOC4"/>
            <w:tabs>
              <w:tab w:val="right" w:pos="9111"/>
            </w:tabs>
            <w:rPr>
              <w:ins w:id="521"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522"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"_Toc184828872"</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2. Điểm mạnh và điểm yếu của từng mô hình</w:t>
            </w:r>
            <w:r>
              <w:rPr>
                <w:noProof/>
                <w:webHidden/>
              </w:rPr>
              <w:tab/>
            </w:r>
            <w:r>
              <w:rPr>
                <w:noProof/>
                <w:webHidden/>
              </w:rPr>
              <w:fldChar w:fldCharType="begin"/>
            </w:r>
            <w:r>
              <w:rPr>
                <w:noProof/>
                <w:webHidden/>
              </w:rPr>
              <w:instrText xml:space="preserve"> PAGEREF _Toc184828872 \h </w:instrText>
            </w:r>
            <w:r>
              <w:rPr>
                <w:noProof/>
                <w:webHidden/>
              </w:rPr>
            </w:r>
          </w:ins>
          <w:r>
            <w:rPr>
              <w:noProof/>
              <w:webHidden/>
            </w:rPr>
            <w:fldChar w:fldCharType="separate"/>
          </w:r>
          <w:ins w:id="523" w:author="Lien Le" w:date="2024-12-11T17:07:00Z" w16du:dateUtc="2024-12-11T10:07:00Z">
            <w:r w:rsidR="003E0B1F">
              <w:rPr>
                <w:noProof/>
                <w:webHidden/>
              </w:rPr>
              <w:t>75</w:t>
            </w:r>
          </w:ins>
          <w:ins w:id="524" w:author="Lien Le" w:date="2024-12-11T16:59:00Z" w16du:dateUtc="2024-12-11T09:59:00Z">
            <w:r>
              <w:rPr>
                <w:noProof/>
                <w:webHidden/>
              </w:rPr>
              <w:fldChar w:fldCharType="end"/>
            </w:r>
            <w:r w:rsidRPr="00F05CC1">
              <w:rPr>
                <w:rStyle w:val="Hyperlink"/>
                <w:noProof/>
              </w:rPr>
              <w:fldChar w:fldCharType="end"/>
            </w:r>
          </w:ins>
        </w:p>
        <w:p w14:paraId="25FE6E71" w14:textId="6D35947C" w:rsidR="00BD62AA" w:rsidRDefault="00BD62AA">
          <w:pPr>
            <w:pStyle w:val="TOC4"/>
            <w:tabs>
              <w:tab w:val="right" w:pos="9111"/>
            </w:tabs>
            <w:rPr>
              <w:ins w:id="525"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526"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"_Toc184828873"</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3. Khả năng ứng dụng kết quả nghiên cứu trong thực tiễn</w:t>
            </w:r>
            <w:r>
              <w:rPr>
                <w:noProof/>
                <w:webHidden/>
              </w:rPr>
              <w:tab/>
            </w:r>
            <w:r>
              <w:rPr>
                <w:noProof/>
                <w:webHidden/>
              </w:rPr>
              <w:fldChar w:fldCharType="begin"/>
            </w:r>
            <w:r>
              <w:rPr>
                <w:noProof/>
                <w:webHidden/>
              </w:rPr>
              <w:instrText xml:space="preserve"> PAGEREF _Toc184828873 \h </w:instrText>
            </w:r>
            <w:r>
              <w:rPr>
                <w:noProof/>
                <w:webHidden/>
              </w:rPr>
            </w:r>
          </w:ins>
          <w:r>
            <w:rPr>
              <w:noProof/>
              <w:webHidden/>
            </w:rPr>
            <w:fldChar w:fldCharType="separate"/>
          </w:r>
          <w:ins w:id="527" w:author="Lien Le" w:date="2024-12-11T17:07:00Z" w16du:dateUtc="2024-12-11T10:07:00Z">
            <w:r w:rsidR="003E0B1F">
              <w:rPr>
                <w:noProof/>
                <w:webHidden/>
              </w:rPr>
              <w:t>75</w:t>
            </w:r>
          </w:ins>
          <w:ins w:id="528" w:author="Lien Le" w:date="2024-12-11T16:59:00Z" w16du:dateUtc="2024-12-11T09:59:00Z">
            <w:r>
              <w:rPr>
                <w:noProof/>
                <w:webHidden/>
              </w:rPr>
              <w:fldChar w:fldCharType="end"/>
            </w:r>
            <w:r w:rsidRPr="00F05CC1">
              <w:rPr>
                <w:rStyle w:val="Hyperlink"/>
                <w:noProof/>
              </w:rPr>
              <w:fldChar w:fldCharType="end"/>
            </w:r>
          </w:ins>
        </w:p>
        <w:p w14:paraId="2CDFAB1C" w14:textId="5C9E799E" w:rsidR="00BD62AA" w:rsidRDefault="00BD62AA">
          <w:pPr>
            <w:pStyle w:val="TOC4"/>
            <w:tabs>
              <w:tab w:val="right" w:pos="9111"/>
            </w:tabs>
            <w:rPr>
              <w:ins w:id="529" w:author="Lien Le" w:date="2024-12-11T16:59:00Z" w16du:dateUtc="2024-12-11T09:59:00Z"/>
              <w:rFonts w:asciiTheme="minorHAnsi" w:eastAsiaTheme="minorEastAsia" w:hAnsiTheme="minorHAnsi" w:cstheme="minorBidi"/>
              <w:noProof/>
              <w:kern w:val="2"/>
              <w:sz w:val="24"/>
              <w:szCs w:val="24"/>
              <w:lang w:val="en-US"/>
              <w14:ligatures w14:val="standardContextual"/>
            </w:rPr>
          </w:pPr>
          <w:ins w:id="530" w:author="Lien Le" w:date="2024-12-11T16:59:00Z" w16du:dateUtc="2024-12-11T09:59:00Z">
            <w:r w:rsidRPr="00F05CC1">
              <w:rPr>
                <w:rStyle w:val="Hyperlink"/>
                <w:noProof/>
              </w:rPr>
              <w:fldChar w:fldCharType="begin"/>
            </w:r>
            <w:r w:rsidRPr="00F05CC1">
              <w:rPr>
                <w:rStyle w:val="Hyperlink"/>
                <w:noProof/>
              </w:rPr>
              <w:instrText xml:space="preserve"> </w:instrText>
            </w:r>
            <w:r>
              <w:rPr>
                <w:noProof/>
              </w:rPr>
              <w:instrText>HYPERLINK \l "_Toc184828874"</w:instrText>
            </w:r>
            <w:r w:rsidRPr="00F05CC1">
              <w:rPr>
                <w:rStyle w:val="Hyperlink"/>
                <w:noProof/>
              </w:rPr>
              <w:instrText xml:space="preserve"> </w:instrText>
            </w:r>
            <w:r w:rsidRPr="00F05CC1">
              <w:rPr>
                <w:rStyle w:val="Hyperlink"/>
                <w:noProof/>
              </w:rPr>
            </w:r>
            <w:r w:rsidRPr="00F05CC1">
              <w:rPr>
                <w:rStyle w:val="Hyperlink"/>
                <w:noProof/>
              </w:rPr>
              <w:fldChar w:fldCharType="separate"/>
            </w:r>
            <w:r w:rsidRPr="00F05CC1">
              <w:rPr>
                <w:rStyle w:val="Hyperlink"/>
                <w:noProof/>
              </w:rPr>
              <w:t>4. Hạn chế của đề tài</w:t>
            </w:r>
            <w:r>
              <w:rPr>
                <w:noProof/>
                <w:webHidden/>
              </w:rPr>
              <w:tab/>
            </w:r>
            <w:r>
              <w:rPr>
                <w:noProof/>
                <w:webHidden/>
              </w:rPr>
              <w:fldChar w:fldCharType="begin"/>
            </w:r>
            <w:r>
              <w:rPr>
                <w:noProof/>
                <w:webHidden/>
              </w:rPr>
              <w:instrText xml:space="preserve"> PAGEREF _Toc184828874 \h </w:instrText>
            </w:r>
            <w:r>
              <w:rPr>
                <w:noProof/>
                <w:webHidden/>
              </w:rPr>
            </w:r>
          </w:ins>
          <w:r>
            <w:rPr>
              <w:noProof/>
              <w:webHidden/>
            </w:rPr>
            <w:fldChar w:fldCharType="separate"/>
          </w:r>
          <w:ins w:id="531" w:author="Lien Le" w:date="2024-12-11T17:07:00Z" w16du:dateUtc="2024-12-11T10:07:00Z">
            <w:r w:rsidR="003E0B1F">
              <w:rPr>
                <w:noProof/>
                <w:webHidden/>
              </w:rPr>
              <w:t>76</w:t>
            </w:r>
          </w:ins>
          <w:ins w:id="532" w:author="Lien Le" w:date="2024-12-11T16:59:00Z" w16du:dateUtc="2024-12-11T09:59:00Z">
            <w:r>
              <w:rPr>
                <w:noProof/>
                <w:webHidden/>
              </w:rPr>
              <w:fldChar w:fldCharType="end"/>
            </w:r>
            <w:r w:rsidRPr="00F05CC1">
              <w:rPr>
                <w:rStyle w:val="Hyperlink"/>
                <w:noProof/>
              </w:rPr>
              <w:fldChar w:fldCharType="end"/>
            </w:r>
          </w:ins>
        </w:p>
        <w:p w14:paraId="5E47F507" w14:textId="1BB424A5" w:rsidR="00B356BA" w:rsidRPr="0083310F" w:rsidDel="00660527" w:rsidRDefault="00000000" w:rsidP="0083310F">
          <w:pPr>
            <w:tabs>
              <w:tab w:val="right" w:pos="12000"/>
            </w:tabs>
            <w:spacing w:before="60" w:after="0" w:line="276" w:lineRule="auto"/>
            <w:rPr>
              <w:del w:id="533" w:author="Lien Le" w:date="2024-12-11T15:50:00Z" w16du:dateUtc="2024-12-11T08:50:00Z"/>
              <w:b/>
              <w:noProof/>
              <w:color w:val="000000"/>
              <w:sz w:val="22"/>
              <w:szCs w:val="22"/>
            </w:rPr>
            <w:pPrChange w:id="534" w:author="Lien Le" w:date="2024-12-11T15:32:00Z" w16du:dateUtc="2024-12-11T08:32:00Z">
              <w:pPr>
                <w:tabs>
                  <w:tab w:val="right" w:pos="12000"/>
                </w:tabs>
                <w:spacing w:before="60" w:after="0" w:line="240" w:lineRule="auto"/>
              </w:pPr>
            </w:pPrChange>
          </w:pPr>
          <w:del w:id="535" w:author="Lien Le" w:date="2024-12-11T15:50:00Z" w16du:dateUtc="2024-12-11T08:50:00Z">
            <w:r w:rsidRPr="0083310F" w:rsidDel="00660527">
              <w:rPr>
                <w:b/>
                <w:noProof/>
                <w:color w:val="000000"/>
                <w:sz w:val="22"/>
                <w:szCs w:val="22"/>
              </w:rPr>
              <w:tab/>
              <w:delText>2</w:delText>
            </w:r>
          </w:del>
        </w:p>
        <w:p w14:paraId="098FF34D" w14:textId="3C171195" w:rsidR="00B356BA" w:rsidRPr="0083310F" w:rsidDel="00885B80" w:rsidRDefault="00000000" w:rsidP="0083310F">
          <w:pPr>
            <w:tabs>
              <w:tab w:val="right" w:pos="12000"/>
            </w:tabs>
            <w:spacing w:before="60" w:after="0" w:line="276" w:lineRule="auto"/>
            <w:rPr>
              <w:del w:id="536" w:author="Lien Le" w:date="2024-12-11T16:34:00Z" w16du:dateUtc="2024-12-11T09:34:00Z"/>
              <w:b/>
              <w:noProof/>
              <w:color w:val="000000"/>
              <w:sz w:val="22"/>
              <w:szCs w:val="22"/>
            </w:rPr>
            <w:pPrChange w:id="537" w:author="Lien Le" w:date="2024-12-11T15:32:00Z" w16du:dateUtc="2024-12-11T08:32:00Z">
              <w:pPr>
                <w:tabs>
                  <w:tab w:val="right" w:pos="12000"/>
                </w:tabs>
                <w:spacing w:before="60" w:after="0" w:line="240" w:lineRule="auto"/>
              </w:pPr>
            </w:pPrChange>
          </w:pPr>
          <w:del w:id="538" w:author="Lien Le" w:date="2024-12-11T16:34:00Z" w16du:dateUtc="2024-12-11T09:34:00Z">
            <w:r w:rsidRPr="0083310F" w:rsidDel="00885B80">
              <w:rPr>
                <w:b/>
                <w:noProof/>
                <w:color w:val="000000"/>
                <w:sz w:val="22"/>
                <w:szCs w:val="22"/>
              </w:rPr>
              <w:delText>DANH MỤC HÌNH VẼ</w:delText>
            </w:r>
            <w:r w:rsidRPr="0083310F" w:rsidDel="00885B80">
              <w:rPr>
                <w:b/>
                <w:noProof/>
                <w:color w:val="000000"/>
                <w:sz w:val="22"/>
                <w:szCs w:val="22"/>
              </w:rPr>
              <w:tab/>
              <w:delText>9</w:delText>
            </w:r>
          </w:del>
        </w:p>
        <w:p w14:paraId="727577B5" w14:textId="697E26B5" w:rsidR="00B356BA" w:rsidRPr="0083310F" w:rsidDel="00885B80" w:rsidRDefault="00000000" w:rsidP="0083310F">
          <w:pPr>
            <w:tabs>
              <w:tab w:val="right" w:pos="12000"/>
            </w:tabs>
            <w:spacing w:before="60" w:after="0" w:line="276" w:lineRule="auto"/>
            <w:rPr>
              <w:del w:id="539" w:author="Lien Le" w:date="2024-12-11T16:34:00Z" w16du:dateUtc="2024-12-11T09:34:00Z"/>
              <w:b/>
              <w:noProof/>
              <w:color w:val="000000"/>
              <w:sz w:val="22"/>
              <w:szCs w:val="22"/>
            </w:rPr>
            <w:pPrChange w:id="540" w:author="Lien Le" w:date="2024-12-11T15:32:00Z" w16du:dateUtc="2024-12-11T08:32:00Z">
              <w:pPr>
                <w:tabs>
                  <w:tab w:val="right" w:pos="12000"/>
                </w:tabs>
                <w:spacing w:before="60" w:after="0" w:line="240" w:lineRule="auto"/>
              </w:pPr>
            </w:pPrChange>
          </w:pPr>
          <w:del w:id="541" w:author="Lien Le" w:date="2024-12-11T16:34:00Z" w16du:dateUtc="2024-12-11T09:34:00Z">
            <w:r w:rsidRPr="0083310F" w:rsidDel="00885B80">
              <w:rPr>
                <w:b/>
                <w:noProof/>
                <w:color w:val="000000"/>
                <w:sz w:val="22"/>
                <w:szCs w:val="22"/>
              </w:rPr>
              <w:delText>DANH MỤC CÁC CHỮ VIẾT TẮT</w:delText>
            </w:r>
            <w:r w:rsidRPr="0083310F" w:rsidDel="00885B80">
              <w:rPr>
                <w:b/>
                <w:noProof/>
                <w:color w:val="000000"/>
                <w:sz w:val="22"/>
                <w:szCs w:val="22"/>
              </w:rPr>
              <w:tab/>
              <w:delText>10</w:delText>
            </w:r>
          </w:del>
        </w:p>
        <w:p w14:paraId="1F7E5770" w14:textId="2B28ACEE" w:rsidR="00B356BA" w:rsidRPr="0083310F" w:rsidDel="00885B80" w:rsidRDefault="00000000" w:rsidP="0083310F">
          <w:pPr>
            <w:tabs>
              <w:tab w:val="right" w:pos="12000"/>
            </w:tabs>
            <w:spacing w:before="60" w:after="0" w:line="276" w:lineRule="auto"/>
            <w:rPr>
              <w:del w:id="542" w:author="Lien Le" w:date="2024-12-11T16:34:00Z" w16du:dateUtc="2024-12-11T09:34:00Z"/>
              <w:b/>
              <w:noProof/>
              <w:color w:val="000000"/>
              <w:sz w:val="22"/>
              <w:szCs w:val="22"/>
            </w:rPr>
            <w:pPrChange w:id="543" w:author="Lien Le" w:date="2024-12-11T15:32:00Z" w16du:dateUtc="2024-12-11T08:32:00Z">
              <w:pPr>
                <w:tabs>
                  <w:tab w:val="right" w:pos="12000"/>
                </w:tabs>
                <w:spacing w:before="60" w:after="0" w:line="240" w:lineRule="auto"/>
              </w:pPr>
            </w:pPrChange>
          </w:pPr>
          <w:del w:id="544" w:author="Lien Le" w:date="2024-12-11T16:34:00Z" w16du:dateUtc="2024-12-11T09:34:00Z">
            <w:r w:rsidRPr="0083310F" w:rsidDel="00885B80">
              <w:rPr>
                <w:b/>
                <w:noProof/>
                <w:color w:val="000000"/>
                <w:sz w:val="22"/>
                <w:szCs w:val="22"/>
                <w:rPrChange w:id="545" w:author="Lien Le" w:date="2024-12-11T15:32:00Z" w16du:dateUtc="2024-12-11T08:32:00Z">
                  <w:rPr>
                    <w:b/>
                    <w:color w:val="000000"/>
                  </w:rPr>
                </w:rPrChange>
              </w:rPr>
              <w:delText>MỞ ĐẦU</w:delText>
            </w:r>
            <w:r w:rsidRPr="0083310F" w:rsidDel="00885B80">
              <w:rPr>
                <w:b/>
                <w:noProof/>
                <w:color w:val="000000"/>
                <w:sz w:val="22"/>
                <w:szCs w:val="22"/>
                <w:rPrChange w:id="546" w:author="Lien Le" w:date="2024-12-11T15:32:00Z" w16du:dateUtc="2024-12-11T08:32:00Z">
                  <w:rPr>
                    <w:b/>
                    <w:color w:val="000000"/>
                  </w:rPr>
                </w:rPrChange>
              </w:rPr>
              <w:tab/>
              <w:delText>11</w:delText>
            </w:r>
          </w:del>
        </w:p>
        <w:p w14:paraId="4CED20C1" w14:textId="6D59C178" w:rsidR="00B356BA" w:rsidRPr="0083310F" w:rsidDel="00885B80" w:rsidRDefault="00000000" w:rsidP="0083310F">
          <w:pPr>
            <w:tabs>
              <w:tab w:val="right" w:pos="12000"/>
            </w:tabs>
            <w:spacing w:before="60" w:after="0" w:line="276" w:lineRule="auto"/>
            <w:ind w:left="360"/>
            <w:rPr>
              <w:del w:id="547" w:author="Lien Le" w:date="2024-12-11T16:34:00Z" w16du:dateUtc="2024-12-11T09:34:00Z"/>
              <w:noProof/>
              <w:color w:val="000000"/>
              <w:sz w:val="22"/>
              <w:szCs w:val="22"/>
            </w:rPr>
            <w:pPrChange w:id="548" w:author="Lien Le" w:date="2024-12-11T15:32:00Z" w16du:dateUtc="2024-12-11T08:32:00Z">
              <w:pPr>
                <w:tabs>
                  <w:tab w:val="right" w:pos="12000"/>
                </w:tabs>
                <w:spacing w:before="60" w:after="0" w:line="240" w:lineRule="auto"/>
                <w:ind w:left="360"/>
              </w:pPr>
            </w:pPrChange>
          </w:pPr>
          <w:del w:id="549" w:author="Lien Le" w:date="2024-12-11T16:34:00Z" w16du:dateUtc="2024-12-11T09:34:00Z">
            <w:r w:rsidRPr="0083310F" w:rsidDel="00885B80">
              <w:rPr>
                <w:noProof/>
                <w:color w:val="000000"/>
                <w:sz w:val="22"/>
                <w:szCs w:val="22"/>
                <w:rPrChange w:id="550" w:author="Lien Le" w:date="2024-12-11T15:32:00Z" w16du:dateUtc="2024-12-11T08:32:00Z">
                  <w:rPr>
                    <w:b/>
                    <w:color w:val="000000"/>
                  </w:rPr>
                </w:rPrChange>
              </w:rPr>
              <w:delText>1.Tính cấp thiết của đề tài</w:delText>
            </w:r>
          </w:del>
          <w:del w:id="551" w:author="Lien Le" w:date="2024-12-11T16:06:00Z" w16du:dateUtc="2024-12-11T09:06:00Z">
            <w:r w:rsidRPr="0083310F" w:rsidDel="000A4DE0">
              <w:rPr>
                <w:noProof/>
                <w:color w:val="000000"/>
                <w:sz w:val="22"/>
                <w:szCs w:val="22"/>
                <w:rPrChange w:id="552" w:author="Lien Le" w:date="2024-12-11T15:32:00Z" w16du:dateUtc="2024-12-11T08:32:00Z">
                  <w:rPr>
                    <w:b/>
                    <w:color w:val="000000"/>
                  </w:rPr>
                </w:rPrChange>
              </w:rPr>
              <w:delText xml:space="preserve"> khóa luận</w:delText>
            </w:r>
          </w:del>
          <w:del w:id="553" w:author="Lien Le" w:date="2024-12-11T16:34:00Z" w16du:dateUtc="2024-12-11T09:34:00Z">
            <w:r w:rsidRPr="0083310F" w:rsidDel="00885B80">
              <w:rPr>
                <w:noProof/>
                <w:color w:val="000000"/>
                <w:sz w:val="22"/>
                <w:szCs w:val="22"/>
                <w:rPrChange w:id="554" w:author="Lien Le" w:date="2024-12-11T15:32:00Z" w16du:dateUtc="2024-12-11T08:32:00Z">
                  <w:rPr>
                    <w:b/>
                    <w:color w:val="000000"/>
                  </w:rPr>
                </w:rPrChange>
              </w:rPr>
              <w:tab/>
              <w:delText>11</w:delText>
            </w:r>
          </w:del>
        </w:p>
        <w:p w14:paraId="400E6760" w14:textId="498B107A" w:rsidR="00B356BA" w:rsidRPr="0083310F" w:rsidDel="00885B80" w:rsidRDefault="00000000" w:rsidP="0083310F">
          <w:pPr>
            <w:tabs>
              <w:tab w:val="right" w:pos="12000"/>
            </w:tabs>
            <w:spacing w:before="60" w:after="0" w:line="276" w:lineRule="auto"/>
            <w:ind w:left="360"/>
            <w:rPr>
              <w:del w:id="555" w:author="Lien Le" w:date="2024-12-11T16:34:00Z" w16du:dateUtc="2024-12-11T09:34:00Z"/>
              <w:noProof/>
              <w:color w:val="000000"/>
              <w:sz w:val="22"/>
              <w:szCs w:val="22"/>
            </w:rPr>
            <w:pPrChange w:id="556" w:author="Lien Le" w:date="2024-12-11T15:32:00Z" w16du:dateUtc="2024-12-11T08:32:00Z">
              <w:pPr>
                <w:tabs>
                  <w:tab w:val="right" w:pos="12000"/>
                </w:tabs>
                <w:spacing w:before="60" w:after="0" w:line="240" w:lineRule="auto"/>
                <w:ind w:left="360"/>
              </w:pPr>
            </w:pPrChange>
          </w:pPr>
          <w:del w:id="557" w:author="Lien Le" w:date="2024-12-11T16:34:00Z" w16du:dateUtc="2024-12-11T09:34:00Z">
            <w:r w:rsidRPr="0083310F" w:rsidDel="00885B80">
              <w:rPr>
                <w:noProof/>
                <w:color w:val="000000"/>
                <w:sz w:val="22"/>
                <w:szCs w:val="22"/>
              </w:rPr>
              <w:delText>2. Mục tiêu khóa luận</w:delText>
            </w:r>
            <w:r w:rsidRPr="0083310F" w:rsidDel="00885B80">
              <w:rPr>
                <w:noProof/>
                <w:color w:val="000000"/>
                <w:sz w:val="22"/>
                <w:szCs w:val="22"/>
              </w:rPr>
              <w:tab/>
              <w:delText>11</w:delText>
            </w:r>
          </w:del>
        </w:p>
        <w:p w14:paraId="03A0B0DC" w14:textId="7C9E0335" w:rsidR="00B356BA" w:rsidRPr="0083310F" w:rsidDel="00885B80" w:rsidRDefault="00000000" w:rsidP="0083310F">
          <w:pPr>
            <w:tabs>
              <w:tab w:val="right" w:pos="12000"/>
            </w:tabs>
            <w:spacing w:before="60" w:after="0" w:line="276" w:lineRule="auto"/>
            <w:ind w:left="360"/>
            <w:rPr>
              <w:del w:id="558" w:author="Lien Le" w:date="2024-12-11T16:34:00Z" w16du:dateUtc="2024-12-11T09:34:00Z"/>
              <w:noProof/>
              <w:color w:val="000000"/>
              <w:sz w:val="22"/>
              <w:szCs w:val="22"/>
            </w:rPr>
            <w:pPrChange w:id="559" w:author="Lien Le" w:date="2024-12-11T15:32:00Z" w16du:dateUtc="2024-12-11T08:32:00Z">
              <w:pPr>
                <w:tabs>
                  <w:tab w:val="right" w:pos="12000"/>
                </w:tabs>
                <w:spacing w:before="60" w:after="0" w:line="240" w:lineRule="auto"/>
                <w:ind w:left="360"/>
              </w:pPr>
            </w:pPrChange>
          </w:pPr>
          <w:del w:id="560" w:author="Lien Le" w:date="2024-12-11T16:34:00Z" w16du:dateUtc="2024-12-11T09:34:00Z">
            <w:r w:rsidRPr="0083310F" w:rsidDel="00885B80">
              <w:rPr>
                <w:noProof/>
                <w:color w:val="000000"/>
                <w:sz w:val="22"/>
                <w:szCs w:val="22"/>
              </w:rPr>
              <w:delText>3. Đối tượng và phạm vi nghiên cứu</w:delText>
            </w:r>
            <w:r w:rsidRPr="0083310F" w:rsidDel="00885B80">
              <w:rPr>
                <w:noProof/>
                <w:color w:val="000000"/>
                <w:sz w:val="22"/>
                <w:szCs w:val="22"/>
              </w:rPr>
              <w:tab/>
              <w:delText>12</w:delText>
            </w:r>
          </w:del>
        </w:p>
        <w:p w14:paraId="46AD9960" w14:textId="368C146F" w:rsidR="00B356BA" w:rsidRPr="0083310F" w:rsidDel="00885B80" w:rsidRDefault="00000000" w:rsidP="0083310F">
          <w:pPr>
            <w:tabs>
              <w:tab w:val="right" w:pos="12000"/>
            </w:tabs>
            <w:spacing w:before="60" w:after="0" w:line="276" w:lineRule="auto"/>
            <w:ind w:left="360"/>
            <w:rPr>
              <w:del w:id="561" w:author="Lien Le" w:date="2024-12-11T16:34:00Z" w16du:dateUtc="2024-12-11T09:34:00Z"/>
              <w:noProof/>
              <w:color w:val="000000"/>
              <w:sz w:val="22"/>
              <w:szCs w:val="22"/>
            </w:rPr>
            <w:pPrChange w:id="562" w:author="Lien Le" w:date="2024-12-11T15:32:00Z" w16du:dateUtc="2024-12-11T08:32:00Z">
              <w:pPr>
                <w:tabs>
                  <w:tab w:val="right" w:pos="12000"/>
                </w:tabs>
                <w:spacing w:before="60" w:after="0" w:line="240" w:lineRule="auto"/>
                <w:ind w:left="360"/>
              </w:pPr>
            </w:pPrChange>
          </w:pPr>
          <w:del w:id="563" w:author="Lien Le" w:date="2024-12-11T16:34:00Z" w16du:dateUtc="2024-12-11T09:34:00Z">
            <w:r w:rsidRPr="0083310F" w:rsidDel="00885B80">
              <w:rPr>
                <w:noProof/>
                <w:color w:val="000000"/>
                <w:sz w:val="22"/>
                <w:szCs w:val="22"/>
              </w:rPr>
              <w:delText>4. Cấu trúc của khóa luận</w:delText>
            </w:r>
            <w:r w:rsidRPr="0083310F" w:rsidDel="00885B80">
              <w:rPr>
                <w:noProof/>
                <w:color w:val="000000"/>
                <w:sz w:val="22"/>
                <w:szCs w:val="22"/>
              </w:rPr>
              <w:tab/>
              <w:delText>13</w:delText>
            </w:r>
          </w:del>
        </w:p>
        <w:p w14:paraId="0CE1CD39" w14:textId="6667FC77" w:rsidR="00B356BA" w:rsidRPr="0083310F" w:rsidDel="00885B80" w:rsidRDefault="00000000" w:rsidP="0083310F">
          <w:pPr>
            <w:tabs>
              <w:tab w:val="right" w:pos="12000"/>
            </w:tabs>
            <w:spacing w:before="60" w:after="0" w:line="276" w:lineRule="auto"/>
            <w:rPr>
              <w:del w:id="564" w:author="Lien Le" w:date="2024-12-11T16:34:00Z" w16du:dateUtc="2024-12-11T09:34:00Z"/>
              <w:b/>
              <w:noProof/>
              <w:color w:val="000000"/>
              <w:sz w:val="22"/>
              <w:szCs w:val="22"/>
            </w:rPr>
            <w:pPrChange w:id="565" w:author="Lien Le" w:date="2024-12-11T15:32:00Z" w16du:dateUtc="2024-12-11T08:32:00Z">
              <w:pPr>
                <w:tabs>
                  <w:tab w:val="right" w:pos="12000"/>
                </w:tabs>
                <w:spacing w:before="60" w:after="0" w:line="240" w:lineRule="auto"/>
              </w:pPr>
            </w:pPrChange>
          </w:pPr>
          <w:del w:id="566" w:author="Lien Le" w:date="2024-12-11T16:34:00Z" w16du:dateUtc="2024-12-11T09:34:00Z">
            <w:r w:rsidRPr="0083310F" w:rsidDel="00885B80">
              <w:rPr>
                <w:b/>
                <w:noProof/>
                <w:color w:val="000000"/>
                <w:sz w:val="22"/>
                <w:szCs w:val="22"/>
                <w:rPrChange w:id="567" w:author="Lien Le" w:date="2024-12-11T15:32:00Z" w16du:dateUtc="2024-12-11T08:32:00Z">
                  <w:rPr>
                    <w:b/>
                    <w:color w:val="000000"/>
                  </w:rPr>
                </w:rPrChange>
              </w:rPr>
              <w:delText>CHƯƠNG 1: TỔNG QUAN VỀ NGHIÊN CỨU</w:delText>
            </w:r>
            <w:r w:rsidRPr="0083310F" w:rsidDel="00885B80">
              <w:rPr>
                <w:b/>
                <w:noProof/>
                <w:color w:val="000000"/>
                <w:sz w:val="22"/>
                <w:szCs w:val="22"/>
                <w:rPrChange w:id="568" w:author="Lien Le" w:date="2024-12-11T15:32:00Z" w16du:dateUtc="2024-12-11T08:32:00Z">
                  <w:rPr>
                    <w:b/>
                    <w:color w:val="000000"/>
                  </w:rPr>
                </w:rPrChange>
              </w:rPr>
              <w:tab/>
              <w:delText>14</w:delText>
            </w:r>
          </w:del>
        </w:p>
        <w:p w14:paraId="4D8AB2E9" w14:textId="67B91CE1" w:rsidR="00B356BA" w:rsidRPr="0083310F" w:rsidDel="00885B80" w:rsidRDefault="00000000" w:rsidP="0083310F">
          <w:pPr>
            <w:tabs>
              <w:tab w:val="right" w:pos="12000"/>
            </w:tabs>
            <w:spacing w:before="60" w:after="0" w:line="276" w:lineRule="auto"/>
            <w:ind w:left="360"/>
            <w:rPr>
              <w:del w:id="569" w:author="Lien Le" w:date="2024-12-11T16:34:00Z" w16du:dateUtc="2024-12-11T09:34:00Z"/>
              <w:noProof/>
              <w:color w:val="000000"/>
              <w:sz w:val="22"/>
              <w:szCs w:val="22"/>
            </w:rPr>
            <w:pPrChange w:id="570" w:author="Lien Le" w:date="2024-12-11T15:32:00Z" w16du:dateUtc="2024-12-11T08:32:00Z">
              <w:pPr>
                <w:tabs>
                  <w:tab w:val="right" w:pos="12000"/>
                </w:tabs>
                <w:spacing w:before="60" w:after="0" w:line="240" w:lineRule="auto"/>
                <w:ind w:left="360"/>
              </w:pPr>
            </w:pPrChange>
          </w:pPr>
          <w:del w:id="571" w:author="Lien Le" w:date="2024-12-11T16:34:00Z" w16du:dateUtc="2024-12-11T09:34:00Z">
            <w:r w:rsidRPr="0083310F" w:rsidDel="00885B80">
              <w:rPr>
                <w:noProof/>
                <w:color w:val="000000"/>
                <w:sz w:val="22"/>
                <w:szCs w:val="22"/>
                <w:rPrChange w:id="572" w:author="Lien Le" w:date="2024-12-11T15:32:00Z" w16du:dateUtc="2024-12-11T08:32:00Z">
                  <w:rPr>
                    <w:color w:val="000000"/>
                  </w:rPr>
                </w:rPrChange>
              </w:rPr>
              <w:delText>1.1. Tổng quan tình hình nghiên cứu trong và ngoài nước</w:delText>
            </w:r>
            <w:r w:rsidRPr="0083310F" w:rsidDel="00885B80">
              <w:rPr>
                <w:noProof/>
                <w:color w:val="000000"/>
                <w:sz w:val="22"/>
                <w:szCs w:val="22"/>
                <w:rPrChange w:id="573" w:author="Lien Le" w:date="2024-12-11T15:32:00Z" w16du:dateUtc="2024-12-11T08:32:00Z">
                  <w:rPr>
                    <w:color w:val="000000"/>
                  </w:rPr>
                </w:rPrChange>
              </w:rPr>
              <w:tab/>
              <w:delText>14</w:delText>
            </w:r>
          </w:del>
        </w:p>
        <w:p w14:paraId="5CFE7F1E" w14:textId="39618418" w:rsidR="00B356BA" w:rsidRPr="0083310F" w:rsidDel="00885B80" w:rsidRDefault="00000000" w:rsidP="0083310F">
          <w:pPr>
            <w:tabs>
              <w:tab w:val="right" w:pos="12000"/>
            </w:tabs>
            <w:spacing w:before="60" w:after="0" w:line="276" w:lineRule="auto"/>
            <w:ind w:left="360"/>
            <w:rPr>
              <w:del w:id="574" w:author="Lien Le" w:date="2024-12-11T16:34:00Z" w16du:dateUtc="2024-12-11T09:34:00Z"/>
              <w:noProof/>
              <w:color w:val="000000"/>
              <w:sz w:val="22"/>
              <w:szCs w:val="22"/>
            </w:rPr>
            <w:pPrChange w:id="575" w:author="Lien Le" w:date="2024-12-11T15:32:00Z" w16du:dateUtc="2024-12-11T08:32:00Z">
              <w:pPr>
                <w:tabs>
                  <w:tab w:val="right" w:pos="12000"/>
                </w:tabs>
                <w:spacing w:before="60" w:after="0" w:line="240" w:lineRule="auto"/>
                <w:ind w:left="360"/>
              </w:pPr>
            </w:pPrChange>
          </w:pPr>
          <w:del w:id="576" w:author="Lien Le" w:date="2024-12-11T16:34:00Z" w16du:dateUtc="2024-12-11T09:34:00Z">
            <w:r w:rsidRPr="0083310F" w:rsidDel="00885B80">
              <w:rPr>
                <w:noProof/>
                <w:color w:val="000000"/>
                <w:sz w:val="22"/>
                <w:szCs w:val="22"/>
                <w:rPrChange w:id="577" w:author="Lien Le" w:date="2024-12-11T15:32:00Z" w16du:dateUtc="2024-12-11T08:32:00Z">
                  <w:rPr>
                    <w:color w:val="000000"/>
                  </w:rPr>
                </w:rPrChange>
              </w:rPr>
              <w:delText>1.2. Cơ sở lý thuyết</w:delText>
            </w:r>
            <w:r w:rsidRPr="0083310F" w:rsidDel="00885B80">
              <w:rPr>
                <w:noProof/>
                <w:color w:val="000000"/>
                <w:sz w:val="22"/>
                <w:szCs w:val="22"/>
                <w:rPrChange w:id="578" w:author="Lien Le" w:date="2024-12-11T15:32:00Z" w16du:dateUtc="2024-12-11T08:32:00Z">
                  <w:rPr>
                    <w:color w:val="000000"/>
                  </w:rPr>
                </w:rPrChange>
              </w:rPr>
              <w:tab/>
              <w:delText>15</w:delText>
            </w:r>
          </w:del>
        </w:p>
        <w:p w14:paraId="2A5F8003" w14:textId="002ABED5" w:rsidR="00B356BA" w:rsidRPr="0083310F" w:rsidDel="00885B80" w:rsidRDefault="00000000" w:rsidP="0083310F">
          <w:pPr>
            <w:tabs>
              <w:tab w:val="right" w:pos="12000"/>
            </w:tabs>
            <w:spacing w:before="60" w:after="0" w:line="276" w:lineRule="auto"/>
            <w:ind w:left="720"/>
            <w:rPr>
              <w:del w:id="579" w:author="Lien Le" w:date="2024-12-11T16:34:00Z" w16du:dateUtc="2024-12-11T09:34:00Z"/>
              <w:noProof/>
              <w:color w:val="000000"/>
              <w:sz w:val="22"/>
              <w:szCs w:val="22"/>
            </w:rPr>
            <w:pPrChange w:id="580" w:author="Lien Le" w:date="2024-12-11T15:32:00Z" w16du:dateUtc="2024-12-11T08:32:00Z">
              <w:pPr>
                <w:tabs>
                  <w:tab w:val="right" w:pos="12000"/>
                </w:tabs>
                <w:spacing w:before="60" w:after="0" w:line="240" w:lineRule="auto"/>
                <w:ind w:left="720"/>
              </w:pPr>
            </w:pPrChange>
          </w:pPr>
          <w:del w:id="581" w:author="Lien Le" w:date="2024-12-11T16:34:00Z" w16du:dateUtc="2024-12-11T09:34:00Z">
            <w:r w:rsidRPr="0083310F" w:rsidDel="00885B80">
              <w:rPr>
                <w:noProof/>
                <w:color w:val="000000"/>
                <w:sz w:val="22"/>
                <w:szCs w:val="22"/>
                <w:rPrChange w:id="582" w:author="Lien Le" w:date="2024-12-11T15:32:00Z" w16du:dateUtc="2024-12-11T08:32:00Z">
                  <w:rPr>
                    <w:color w:val="000000"/>
                  </w:rPr>
                </w:rPrChange>
              </w:rPr>
              <w:delText>1.2.1. N</w:delText>
            </w:r>
          </w:del>
          <w:del w:id="583" w:author="Lien Le" w:date="2024-12-11T15:33:00Z" w16du:dateUtc="2024-12-11T08:33:00Z">
            <w:r w:rsidRPr="0083310F" w:rsidDel="0083310F">
              <w:rPr>
                <w:noProof/>
                <w:color w:val="000000"/>
                <w:sz w:val="22"/>
                <w:szCs w:val="22"/>
                <w:rPrChange w:id="584" w:author="Lien Le" w:date="2024-12-11T15:32:00Z" w16du:dateUtc="2024-12-11T08:32:00Z">
                  <w:rPr>
                    <w:color w:val="000000"/>
                  </w:rPr>
                </w:rPrChange>
              </w:rPr>
              <w:delText>gành</w:delText>
            </w:r>
          </w:del>
          <w:del w:id="585" w:author="Lien Le" w:date="2024-12-11T16:34:00Z" w16du:dateUtc="2024-12-11T09:34:00Z">
            <w:r w:rsidRPr="0083310F" w:rsidDel="00885B80">
              <w:rPr>
                <w:noProof/>
                <w:color w:val="000000"/>
                <w:sz w:val="22"/>
                <w:szCs w:val="22"/>
                <w:rPrChange w:id="586" w:author="Lien Le" w:date="2024-12-11T15:32:00Z" w16du:dateUtc="2024-12-11T08:32:00Z">
                  <w:rPr>
                    <w:color w:val="000000"/>
                  </w:rPr>
                </w:rPrChange>
              </w:rPr>
              <w:delText xml:space="preserve"> CNTT</w:delText>
            </w:r>
          </w:del>
          <w:del w:id="587" w:author="Lien Le" w:date="2024-12-11T15:33:00Z" w16du:dateUtc="2024-12-11T08:33:00Z">
            <w:r w:rsidRPr="0083310F" w:rsidDel="0083310F">
              <w:rPr>
                <w:noProof/>
                <w:color w:val="000000"/>
                <w:sz w:val="22"/>
                <w:szCs w:val="22"/>
                <w:rPrChange w:id="588" w:author="Lien Le" w:date="2024-12-11T15:32:00Z" w16du:dateUtc="2024-12-11T08:32:00Z">
                  <w:rPr>
                    <w:color w:val="000000"/>
                  </w:rPr>
                </w:rPrChange>
              </w:rPr>
              <w:delText xml:space="preserve"> (Ngân hàng, Đầu tư…)</w:delText>
            </w:r>
          </w:del>
          <w:del w:id="589" w:author="Lien Le" w:date="2024-12-11T16:34:00Z" w16du:dateUtc="2024-12-11T09:34:00Z">
            <w:r w:rsidRPr="0083310F" w:rsidDel="00885B80">
              <w:rPr>
                <w:noProof/>
                <w:color w:val="000000"/>
                <w:sz w:val="22"/>
                <w:szCs w:val="22"/>
                <w:rPrChange w:id="590" w:author="Lien Le" w:date="2024-12-11T15:32:00Z" w16du:dateUtc="2024-12-11T08:32:00Z">
                  <w:rPr>
                    <w:color w:val="000000"/>
                  </w:rPr>
                </w:rPrChange>
              </w:rPr>
              <w:delText xml:space="preserve"> trên thị trường chứng khoán</w:delText>
            </w:r>
            <w:r w:rsidRPr="0083310F" w:rsidDel="00885B80">
              <w:rPr>
                <w:noProof/>
                <w:color w:val="000000"/>
                <w:sz w:val="22"/>
                <w:szCs w:val="22"/>
                <w:rPrChange w:id="591" w:author="Lien Le" w:date="2024-12-11T15:32:00Z" w16du:dateUtc="2024-12-11T08:32:00Z">
                  <w:rPr>
                    <w:color w:val="000000"/>
                  </w:rPr>
                </w:rPrChange>
              </w:rPr>
              <w:tab/>
              <w:delText>15</w:delText>
            </w:r>
          </w:del>
        </w:p>
        <w:p w14:paraId="2CBEABF6" w14:textId="77BC9ACB" w:rsidR="00B356BA" w:rsidRPr="0083310F" w:rsidDel="00885B80" w:rsidRDefault="00000000" w:rsidP="0083310F">
          <w:pPr>
            <w:tabs>
              <w:tab w:val="right" w:pos="12000"/>
            </w:tabs>
            <w:spacing w:before="60" w:after="0" w:line="276" w:lineRule="auto"/>
            <w:ind w:left="1080"/>
            <w:rPr>
              <w:del w:id="592" w:author="Lien Le" w:date="2024-12-11T16:34:00Z" w16du:dateUtc="2024-12-11T09:34:00Z"/>
              <w:noProof/>
              <w:color w:val="000000"/>
              <w:sz w:val="22"/>
              <w:szCs w:val="22"/>
            </w:rPr>
            <w:pPrChange w:id="593" w:author="Lien Le" w:date="2024-12-11T15:32:00Z" w16du:dateUtc="2024-12-11T08:32:00Z">
              <w:pPr>
                <w:tabs>
                  <w:tab w:val="right" w:pos="12000"/>
                </w:tabs>
                <w:spacing w:before="60" w:after="0" w:line="240" w:lineRule="auto"/>
                <w:ind w:left="1080"/>
              </w:pPr>
            </w:pPrChange>
          </w:pPr>
          <w:del w:id="594" w:author="Lien Le" w:date="2024-12-11T16:34:00Z" w16du:dateUtc="2024-12-11T09:34:00Z">
            <w:r w:rsidRPr="0083310F" w:rsidDel="00885B80">
              <w:rPr>
                <w:noProof/>
                <w:color w:val="000000"/>
                <w:sz w:val="22"/>
                <w:szCs w:val="22"/>
                <w:rPrChange w:id="595" w:author="Lien Le" w:date="2024-12-11T15:32:00Z" w16du:dateUtc="2024-12-11T08:32:00Z">
                  <w:rPr>
                    <w:color w:val="000000"/>
                  </w:rPr>
                </w:rPrChange>
              </w:rPr>
              <w:delText>1.2.1.1. Tổng quan về ngành CNTT trong thị trường chứng khoán</w:delText>
            </w:r>
            <w:r w:rsidRPr="0083310F" w:rsidDel="00885B80">
              <w:rPr>
                <w:noProof/>
                <w:color w:val="000000"/>
                <w:sz w:val="22"/>
                <w:szCs w:val="22"/>
                <w:rPrChange w:id="596" w:author="Lien Le" w:date="2024-12-11T15:32:00Z" w16du:dateUtc="2024-12-11T08:32:00Z">
                  <w:rPr>
                    <w:color w:val="000000"/>
                  </w:rPr>
                </w:rPrChange>
              </w:rPr>
              <w:tab/>
              <w:delText>15</w:delText>
            </w:r>
          </w:del>
        </w:p>
        <w:p w14:paraId="29D7D10A" w14:textId="225F149D" w:rsidR="00B356BA" w:rsidRPr="0083310F" w:rsidDel="00885B80" w:rsidRDefault="00000000" w:rsidP="0083310F">
          <w:pPr>
            <w:tabs>
              <w:tab w:val="right" w:pos="12000"/>
            </w:tabs>
            <w:spacing w:before="60" w:after="0" w:line="276" w:lineRule="auto"/>
            <w:ind w:left="1080"/>
            <w:rPr>
              <w:del w:id="597" w:author="Lien Le" w:date="2024-12-11T16:34:00Z" w16du:dateUtc="2024-12-11T09:34:00Z"/>
              <w:noProof/>
              <w:color w:val="000000"/>
              <w:sz w:val="22"/>
              <w:szCs w:val="22"/>
            </w:rPr>
            <w:pPrChange w:id="598" w:author="Lien Le" w:date="2024-12-11T15:32:00Z" w16du:dateUtc="2024-12-11T08:32:00Z">
              <w:pPr>
                <w:tabs>
                  <w:tab w:val="right" w:pos="12000"/>
                </w:tabs>
                <w:spacing w:before="60" w:after="0" w:line="240" w:lineRule="auto"/>
                <w:ind w:left="1080"/>
              </w:pPr>
            </w:pPrChange>
          </w:pPr>
          <w:del w:id="599" w:author="Lien Le" w:date="2024-12-11T16:34:00Z" w16du:dateUtc="2024-12-11T09:34:00Z">
            <w:r w:rsidRPr="0083310F" w:rsidDel="00885B80">
              <w:rPr>
                <w:noProof/>
                <w:color w:val="000000"/>
                <w:sz w:val="22"/>
                <w:szCs w:val="22"/>
                <w:rPrChange w:id="600" w:author="Lien Le" w:date="2024-12-11T15:32:00Z" w16du:dateUtc="2024-12-11T08:32:00Z">
                  <w:rPr>
                    <w:color w:val="000000"/>
                  </w:rPr>
                </w:rPrChange>
              </w:rPr>
              <w:delText>1.2.1.2. Hiệu suất cổ phiếu của các công ty CNTT so với các ngành khác</w:delText>
            </w:r>
            <w:r w:rsidRPr="0083310F" w:rsidDel="00885B80">
              <w:rPr>
                <w:noProof/>
                <w:color w:val="000000"/>
                <w:sz w:val="22"/>
                <w:szCs w:val="22"/>
                <w:rPrChange w:id="601" w:author="Lien Le" w:date="2024-12-11T15:32:00Z" w16du:dateUtc="2024-12-11T08:32:00Z">
                  <w:rPr>
                    <w:color w:val="000000"/>
                  </w:rPr>
                </w:rPrChange>
              </w:rPr>
              <w:tab/>
              <w:delText>15</w:delText>
            </w:r>
          </w:del>
        </w:p>
        <w:p w14:paraId="577B29D9" w14:textId="74A41397" w:rsidR="00B356BA" w:rsidRPr="0083310F" w:rsidDel="00885B80" w:rsidRDefault="00000000" w:rsidP="0083310F">
          <w:pPr>
            <w:tabs>
              <w:tab w:val="right" w:pos="12000"/>
            </w:tabs>
            <w:spacing w:before="60" w:after="0" w:line="276" w:lineRule="auto"/>
            <w:ind w:left="1080"/>
            <w:rPr>
              <w:del w:id="602" w:author="Lien Le" w:date="2024-12-11T16:34:00Z" w16du:dateUtc="2024-12-11T09:34:00Z"/>
              <w:noProof/>
              <w:color w:val="000000"/>
              <w:sz w:val="22"/>
              <w:szCs w:val="22"/>
            </w:rPr>
            <w:pPrChange w:id="603" w:author="Lien Le" w:date="2024-12-11T15:32:00Z" w16du:dateUtc="2024-12-11T08:32:00Z">
              <w:pPr>
                <w:tabs>
                  <w:tab w:val="right" w:pos="12000"/>
                </w:tabs>
                <w:spacing w:before="60" w:after="0" w:line="240" w:lineRule="auto"/>
                <w:ind w:left="1080"/>
              </w:pPr>
            </w:pPrChange>
          </w:pPr>
          <w:del w:id="604" w:author="Lien Le" w:date="2024-12-11T16:34:00Z" w16du:dateUtc="2024-12-11T09:34:00Z">
            <w:r w:rsidRPr="0083310F" w:rsidDel="00885B80">
              <w:rPr>
                <w:noProof/>
                <w:color w:val="000000"/>
                <w:sz w:val="22"/>
                <w:szCs w:val="22"/>
                <w:rPrChange w:id="605" w:author="Lien Le" w:date="2024-12-11T15:32:00Z" w16du:dateUtc="2024-12-11T08:32:00Z">
                  <w:rPr>
                    <w:color w:val="000000"/>
                  </w:rPr>
                </w:rPrChange>
              </w:rPr>
              <w:delText>1.2.1.3. Các yếu tố ảnh hưởng đến hiệu suất cổ phiếu CNTT</w:delText>
            </w:r>
            <w:r w:rsidRPr="0083310F" w:rsidDel="00885B80">
              <w:rPr>
                <w:noProof/>
                <w:color w:val="000000"/>
                <w:sz w:val="22"/>
                <w:szCs w:val="22"/>
                <w:rPrChange w:id="606" w:author="Lien Le" w:date="2024-12-11T15:32:00Z" w16du:dateUtc="2024-12-11T08:32:00Z">
                  <w:rPr>
                    <w:color w:val="000000"/>
                  </w:rPr>
                </w:rPrChange>
              </w:rPr>
              <w:tab/>
              <w:delText>15</w:delText>
            </w:r>
          </w:del>
        </w:p>
        <w:p w14:paraId="2B015308" w14:textId="28CDCDA5" w:rsidR="00B356BA" w:rsidRPr="0083310F" w:rsidDel="00885B80" w:rsidRDefault="00000000" w:rsidP="0083310F">
          <w:pPr>
            <w:tabs>
              <w:tab w:val="right" w:pos="12000"/>
            </w:tabs>
            <w:spacing w:before="60" w:after="0" w:line="276" w:lineRule="auto"/>
            <w:ind w:left="720"/>
            <w:rPr>
              <w:del w:id="607" w:author="Lien Le" w:date="2024-12-11T16:34:00Z" w16du:dateUtc="2024-12-11T09:34:00Z"/>
              <w:noProof/>
              <w:color w:val="000000"/>
              <w:sz w:val="22"/>
              <w:szCs w:val="22"/>
            </w:rPr>
            <w:pPrChange w:id="608" w:author="Lien Le" w:date="2024-12-11T15:32:00Z" w16du:dateUtc="2024-12-11T08:32:00Z">
              <w:pPr>
                <w:tabs>
                  <w:tab w:val="right" w:pos="12000"/>
                </w:tabs>
                <w:spacing w:before="60" w:after="0" w:line="240" w:lineRule="auto"/>
                <w:ind w:left="720"/>
              </w:pPr>
            </w:pPrChange>
          </w:pPr>
          <w:del w:id="609" w:author="Lien Le" w:date="2024-12-11T16:34:00Z" w16du:dateUtc="2024-12-11T09:34:00Z">
            <w:r w:rsidRPr="0083310F" w:rsidDel="00885B80">
              <w:rPr>
                <w:noProof/>
                <w:color w:val="000000"/>
                <w:sz w:val="22"/>
                <w:szCs w:val="22"/>
                <w:rPrChange w:id="610" w:author="Lien Le" w:date="2024-12-11T15:32:00Z" w16du:dateUtc="2024-12-11T08:32:00Z">
                  <w:rPr>
                    <w:color w:val="000000"/>
                  </w:rPr>
                </w:rPrChange>
              </w:rPr>
              <w:delText>1.2.2. Dự đoán giá cổ phiếu</w:delText>
            </w:r>
            <w:r w:rsidRPr="0083310F" w:rsidDel="00885B80">
              <w:rPr>
                <w:noProof/>
                <w:color w:val="000000"/>
                <w:sz w:val="22"/>
                <w:szCs w:val="22"/>
                <w:rPrChange w:id="611" w:author="Lien Le" w:date="2024-12-11T15:32:00Z" w16du:dateUtc="2024-12-11T08:32:00Z">
                  <w:rPr>
                    <w:color w:val="000000"/>
                  </w:rPr>
                </w:rPrChange>
              </w:rPr>
              <w:tab/>
              <w:delText>16</w:delText>
            </w:r>
          </w:del>
        </w:p>
        <w:p w14:paraId="6CDB34A4" w14:textId="0D4A249D" w:rsidR="00B356BA" w:rsidRPr="0083310F" w:rsidDel="00885B80" w:rsidRDefault="00000000" w:rsidP="0083310F">
          <w:pPr>
            <w:tabs>
              <w:tab w:val="right" w:pos="12000"/>
            </w:tabs>
            <w:spacing w:before="60" w:after="0" w:line="276" w:lineRule="auto"/>
            <w:ind w:left="1080"/>
            <w:rPr>
              <w:del w:id="612" w:author="Lien Le" w:date="2024-12-11T16:34:00Z" w16du:dateUtc="2024-12-11T09:34:00Z"/>
              <w:noProof/>
              <w:color w:val="000000"/>
              <w:sz w:val="22"/>
              <w:szCs w:val="22"/>
            </w:rPr>
            <w:pPrChange w:id="613" w:author="Lien Le" w:date="2024-12-11T15:32:00Z" w16du:dateUtc="2024-12-11T08:32:00Z">
              <w:pPr>
                <w:tabs>
                  <w:tab w:val="right" w:pos="12000"/>
                </w:tabs>
                <w:spacing w:before="60" w:after="0" w:line="240" w:lineRule="auto"/>
                <w:ind w:left="1080"/>
              </w:pPr>
            </w:pPrChange>
          </w:pPr>
          <w:del w:id="614" w:author="Lien Le" w:date="2024-12-11T16:34:00Z" w16du:dateUtc="2024-12-11T09:34:00Z">
            <w:r w:rsidRPr="0083310F" w:rsidDel="00885B80">
              <w:rPr>
                <w:noProof/>
                <w:color w:val="000000"/>
                <w:sz w:val="22"/>
                <w:szCs w:val="22"/>
              </w:rPr>
              <w:delText xml:space="preserve">1.2.2.1 </w:delText>
            </w:r>
          </w:del>
          <w:del w:id="615" w:author="Lien Le" w:date="2024-12-11T15:33:00Z" w16du:dateUtc="2024-12-11T08:33:00Z">
            <w:r w:rsidRPr="0083310F" w:rsidDel="0083310F">
              <w:rPr>
                <w:noProof/>
                <w:color w:val="000000"/>
                <w:sz w:val="22"/>
                <w:szCs w:val="22"/>
              </w:rPr>
              <w:delText>Các m</w:delText>
            </w:r>
          </w:del>
          <w:del w:id="616" w:author="Lien Le" w:date="2024-12-11T16:34:00Z" w16du:dateUtc="2024-12-11T09:34:00Z">
            <w:r w:rsidRPr="0083310F" w:rsidDel="00885B80">
              <w:rPr>
                <w:noProof/>
                <w:color w:val="000000"/>
                <w:sz w:val="22"/>
                <w:szCs w:val="22"/>
              </w:rPr>
              <w:delText>ô hình thống kê truyền thống</w:delText>
            </w:r>
          </w:del>
          <w:del w:id="617" w:author="Lien Le" w:date="2024-12-11T15:33:00Z" w16du:dateUtc="2024-12-11T08:33:00Z">
            <w:r w:rsidRPr="0083310F" w:rsidDel="0083310F">
              <w:rPr>
                <w:noProof/>
                <w:color w:val="000000"/>
                <w:sz w:val="22"/>
                <w:szCs w:val="22"/>
              </w:rPr>
              <w:delText xml:space="preserve">: </w:delText>
            </w:r>
          </w:del>
          <w:del w:id="618" w:author="Lien Le" w:date="2024-12-11T16:34:00Z" w16du:dateUtc="2024-12-11T09:34:00Z">
            <w:r w:rsidRPr="0083310F" w:rsidDel="00885B80">
              <w:rPr>
                <w:noProof/>
                <w:color w:val="000000"/>
                <w:sz w:val="22"/>
                <w:szCs w:val="22"/>
              </w:rPr>
              <w:delText>ARIMA (AutoRegressive Integrated Moving Average)</w:delText>
            </w:r>
            <w:r w:rsidRPr="0083310F" w:rsidDel="00885B80">
              <w:rPr>
                <w:noProof/>
                <w:color w:val="000000"/>
                <w:sz w:val="22"/>
                <w:szCs w:val="22"/>
              </w:rPr>
              <w:tab/>
              <w:delText>16</w:delText>
            </w:r>
          </w:del>
        </w:p>
        <w:p w14:paraId="307F7682" w14:textId="046BE7ED" w:rsidR="00B356BA" w:rsidRPr="0083310F" w:rsidDel="00885B80" w:rsidRDefault="00000000" w:rsidP="0083310F">
          <w:pPr>
            <w:tabs>
              <w:tab w:val="right" w:pos="12000"/>
            </w:tabs>
            <w:spacing w:before="60" w:after="0" w:line="276" w:lineRule="auto"/>
            <w:ind w:left="1080"/>
            <w:rPr>
              <w:del w:id="619" w:author="Lien Le" w:date="2024-12-11T16:34:00Z" w16du:dateUtc="2024-12-11T09:34:00Z"/>
              <w:noProof/>
              <w:color w:val="000000"/>
              <w:sz w:val="22"/>
              <w:szCs w:val="22"/>
            </w:rPr>
            <w:pPrChange w:id="620" w:author="Lien Le" w:date="2024-12-11T15:32:00Z" w16du:dateUtc="2024-12-11T08:32:00Z">
              <w:pPr>
                <w:tabs>
                  <w:tab w:val="right" w:pos="12000"/>
                </w:tabs>
                <w:spacing w:before="60" w:after="0" w:line="240" w:lineRule="auto"/>
                <w:ind w:left="1080"/>
              </w:pPr>
            </w:pPrChange>
          </w:pPr>
          <w:del w:id="621" w:author="Lien Le" w:date="2024-12-11T16:34:00Z" w16du:dateUtc="2024-12-11T09:34:00Z">
            <w:r w:rsidRPr="0083310F" w:rsidDel="00885B80">
              <w:rPr>
                <w:noProof/>
                <w:color w:val="000000"/>
                <w:sz w:val="22"/>
                <w:szCs w:val="22"/>
              </w:rPr>
              <w:delText xml:space="preserve">1.2.2.2. Ridge </w:delText>
            </w:r>
          </w:del>
          <w:del w:id="622" w:author="Lien Le" w:date="2024-12-11T16:26:00Z" w16du:dateUtc="2024-12-11T09:26:00Z">
            <w:r w:rsidRPr="0083310F" w:rsidDel="00885B80">
              <w:rPr>
                <w:noProof/>
                <w:color w:val="000000"/>
                <w:sz w:val="22"/>
                <w:szCs w:val="22"/>
              </w:rPr>
              <w:delText xml:space="preserve">Linear Regression </w:delText>
            </w:r>
          </w:del>
          <w:del w:id="623" w:author="Lien Le" w:date="2024-12-11T16:34:00Z" w16du:dateUtc="2024-12-11T09:34:00Z">
            <w:r w:rsidRPr="0083310F" w:rsidDel="00885B80">
              <w:rPr>
                <w:noProof/>
                <w:color w:val="000000"/>
                <w:sz w:val="22"/>
                <w:szCs w:val="22"/>
              </w:rPr>
              <w:delText>(Ridge Linear Regression)</w:delText>
            </w:r>
            <w:r w:rsidRPr="0083310F" w:rsidDel="00885B80">
              <w:rPr>
                <w:noProof/>
                <w:color w:val="000000"/>
                <w:sz w:val="22"/>
                <w:szCs w:val="22"/>
              </w:rPr>
              <w:tab/>
              <w:delText>16</w:delText>
            </w:r>
          </w:del>
        </w:p>
        <w:p w14:paraId="24F227AE" w14:textId="181EFA74" w:rsidR="00B356BA" w:rsidRPr="0083310F" w:rsidDel="00885B80" w:rsidRDefault="00000000" w:rsidP="0083310F">
          <w:pPr>
            <w:tabs>
              <w:tab w:val="right" w:pos="12000"/>
            </w:tabs>
            <w:spacing w:before="60" w:after="0" w:line="276" w:lineRule="auto"/>
            <w:ind w:left="1080"/>
            <w:rPr>
              <w:del w:id="624" w:author="Lien Le" w:date="2024-12-11T16:34:00Z" w16du:dateUtc="2024-12-11T09:34:00Z"/>
              <w:noProof/>
              <w:color w:val="000000"/>
              <w:sz w:val="22"/>
              <w:szCs w:val="22"/>
            </w:rPr>
            <w:pPrChange w:id="625" w:author="Lien Le" w:date="2024-12-11T15:32:00Z" w16du:dateUtc="2024-12-11T08:32:00Z">
              <w:pPr>
                <w:tabs>
                  <w:tab w:val="right" w:pos="12000"/>
                </w:tabs>
                <w:spacing w:before="60" w:after="0" w:line="240" w:lineRule="auto"/>
                <w:ind w:left="1080"/>
              </w:pPr>
            </w:pPrChange>
          </w:pPr>
          <w:del w:id="626" w:author="Lien Le" w:date="2024-12-11T16:34:00Z" w16du:dateUtc="2024-12-11T09:34:00Z">
            <w:r w:rsidRPr="0083310F" w:rsidDel="00885B80">
              <w:rPr>
                <w:noProof/>
                <w:color w:val="000000"/>
                <w:sz w:val="22"/>
                <w:szCs w:val="22"/>
              </w:rPr>
              <w:delText>1.2.2.3. LSTM (Long Short-Term Memory)</w:delText>
            </w:r>
            <w:r w:rsidRPr="0083310F" w:rsidDel="00885B80">
              <w:rPr>
                <w:noProof/>
                <w:color w:val="000000"/>
                <w:sz w:val="22"/>
                <w:szCs w:val="22"/>
              </w:rPr>
              <w:tab/>
              <w:delText>17</w:delText>
            </w:r>
          </w:del>
        </w:p>
        <w:p w14:paraId="78E8F881" w14:textId="2C8E27D2" w:rsidR="00B356BA" w:rsidRPr="0083310F" w:rsidDel="00885B80" w:rsidRDefault="00000000" w:rsidP="0083310F">
          <w:pPr>
            <w:tabs>
              <w:tab w:val="right" w:pos="12000"/>
            </w:tabs>
            <w:spacing w:before="60" w:after="0" w:line="276" w:lineRule="auto"/>
            <w:ind w:left="1080"/>
            <w:rPr>
              <w:del w:id="627" w:author="Lien Le" w:date="2024-12-11T16:34:00Z" w16du:dateUtc="2024-12-11T09:34:00Z"/>
              <w:noProof/>
              <w:color w:val="000000"/>
              <w:sz w:val="22"/>
              <w:szCs w:val="22"/>
            </w:rPr>
            <w:pPrChange w:id="628" w:author="Lien Le" w:date="2024-12-11T15:32:00Z" w16du:dateUtc="2024-12-11T08:32:00Z">
              <w:pPr>
                <w:tabs>
                  <w:tab w:val="right" w:pos="12000"/>
                </w:tabs>
                <w:spacing w:before="60" w:after="0" w:line="240" w:lineRule="auto"/>
                <w:ind w:left="1080"/>
              </w:pPr>
            </w:pPrChange>
          </w:pPr>
          <w:del w:id="629" w:author="Lien Le" w:date="2024-12-11T16:34:00Z" w16du:dateUtc="2024-12-11T09:34:00Z">
            <w:r w:rsidRPr="0083310F" w:rsidDel="00885B80">
              <w:rPr>
                <w:noProof/>
                <w:color w:val="000000"/>
                <w:sz w:val="22"/>
                <w:szCs w:val="22"/>
              </w:rPr>
              <w:delText>1.2.2.4. So sánh các mô hình</w:delText>
            </w:r>
            <w:r w:rsidRPr="0083310F" w:rsidDel="00885B80">
              <w:rPr>
                <w:noProof/>
                <w:color w:val="000000"/>
                <w:sz w:val="22"/>
                <w:szCs w:val="22"/>
              </w:rPr>
              <w:tab/>
              <w:delText>17</w:delText>
            </w:r>
          </w:del>
        </w:p>
        <w:p w14:paraId="1C9252D8" w14:textId="03D09A2B" w:rsidR="00B356BA" w:rsidRPr="0083310F" w:rsidDel="00885B80" w:rsidRDefault="00000000" w:rsidP="00180E2C">
          <w:pPr>
            <w:tabs>
              <w:tab w:val="right" w:pos="12000"/>
            </w:tabs>
            <w:spacing w:before="60" w:after="0" w:line="276" w:lineRule="auto"/>
            <w:ind w:left="720"/>
            <w:rPr>
              <w:del w:id="630" w:author="Lien Le" w:date="2024-12-11T16:34:00Z" w16du:dateUtc="2024-12-11T09:34:00Z"/>
              <w:noProof/>
              <w:color w:val="000000"/>
              <w:sz w:val="22"/>
              <w:szCs w:val="22"/>
            </w:rPr>
            <w:pPrChange w:id="631" w:author="Lien Le" w:date="2024-12-11T15:41:00Z" w16du:dateUtc="2024-12-11T08:41:00Z">
              <w:pPr>
                <w:tabs>
                  <w:tab w:val="right" w:pos="12000"/>
                </w:tabs>
                <w:spacing w:before="60" w:after="0" w:line="240" w:lineRule="auto"/>
                <w:ind w:left="360"/>
              </w:pPr>
            </w:pPrChange>
          </w:pPr>
          <w:del w:id="632" w:author="Lien Le" w:date="2024-12-11T16:34:00Z" w16du:dateUtc="2024-12-11T09:34:00Z">
            <w:r w:rsidRPr="0083310F" w:rsidDel="00885B80">
              <w:rPr>
                <w:noProof/>
                <w:color w:val="000000"/>
                <w:sz w:val="22"/>
                <w:szCs w:val="22"/>
                <w:rPrChange w:id="633" w:author="Lien Le" w:date="2024-12-11T15:32:00Z" w16du:dateUtc="2024-12-11T08:32:00Z">
                  <w:rPr>
                    <w:color w:val="000000"/>
                  </w:rPr>
                </w:rPrChange>
              </w:rPr>
              <w:delText>1.2.3. Thách thức trong dự đoán giá cổ phiếu</w:delText>
            </w:r>
            <w:r w:rsidRPr="0083310F" w:rsidDel="00885B80">
              <w:rPr>
                <w:noProof/>
                <w:color w:val="000000"/>
                <w:sz w:val="22"/>
                <w:szCs w:val="22"/>
                <w:rPrChange w:id="634" w:author="Lien Le" w:date="2024-12-11T15:32:00Z" w16du:dateUtc="2024-12-11T08:32:00Z">
                  <w:rPr>
                    <w:color w:val="000000"/>
                  </w:rPr>
                </w:rPrChange>
              </w:rPr>
              <w:tab/>
              <w:delText>17</w:delText>
            </w:r>
          </w:del>
        </w:p>
        <w:p w14:paraId="3480E430" w14:textId="6CA04C68" w:rsidR="00B356BA" w:rsidRPr="0083310F" w:rsidDel="00885B80" w:rsidRDefault="00000000" w:rsidP="00180E2C">
          <w:pPr>
            <w:tabs>
              <w:tab w:val="right" w:pos="12000"/>
            </w:tabs>
            <w:spacing w:before="60" w:after="0" w:line="276" w:lineRule="auto"/>
            <w:ind w:left="1080"/>
            <w:rPr>
              <w:del w:id="635" w:author="Lien Le" w:date="2024-12-11T16:34:00Z" w16du:dateUtc="2024-12-11T09:34:00Z"/>
              <w:noProof/>
              <w:color w:val="000000"/>
              <w:sz w:val="22"/>
              <w:szCs w:val="22"/>
            </w:rPr>
            <w:pPrChange w:id="636" w:author="Lien Le" w:date="2024-12-11T15:41:00Z" w16du:dateUtc="2024-12-11T08:41:00Z">
              <w:pPr>
                <w:tabs>
                  <w:tab w:val="right" w:pos="12000"/>
                </w:tabs>
                <w:spacing w:before="60" w:after="0" w:line="240" w:lineRule="auto"/>
                <w:ind w:left="720"/>
              </w:pPr>
            </w:pPrChange>
          </w:pPr>
          <w:del w:id="637" w:author="Lien Le" w:date="2024-12-11T16:34:00Z" w16du:dateUtc="2024-12-11T09:34:00Z">
            <w:r w:rsidRPr="0083310F" w:rsidDel="00885B80">
              <w:rPr>
                <w:noProof/>
                <w:color w:val="000000"/>
                <w:sz w:val="22"/>
                <w:szCs w:val="22"/>
                <w:rPrChange w:id="638" w:author="Lien Le" w:date="2024-12-11T15:32:00Z" w16du:dateUtc="2024-12-11T08:32:00Z">
                  <w:rPr>
                    <w:color w:val="000000"/>
                  </w:rPr>
                </w:rPrChange>
              </w:rPr>
              <w:delText>1.2.3.1. Biến động dữ liệu</w:delText>
            </w:r>
            <w:r w:rsidRPr="0083310F" w:rsidDel="00885B80">
              <w:rPr>
                <w:noProof/>
                <w:color w:val="000000"/>
                <w:sz w:val="22"/>
                <w:szCs w:val="22"/>
                <w:rPrChange w:id="639" w:author="Lien Le" w:date="2024-12-11T15:32:00Z" w16du:dateUtc="2024-12-11T08:32:00Z">
                  <w:rPr>
                    <w:color w:val="000000"/>
                  </w:rPr>
                </w:rPrChange>
              </w:rPr>
              <w:tab/>
              <w:delText>17</w:delText>
            </w:r>
          </w:del>
        </w:p>
        <w:p w14:paraId="4FBED65C" w14:textId="2A11C2D2" w:rsidR="00B356BA" w:rsidRPr="0083310F" w:rsidDel="00885B80" w:rsidRDefault="00000000" w:rsidP="00180E2C">
          <w:pPr>
            <w:tabs>
              <w:tab w:val="right" w:pos="12000"/>
            </w:tabs>
            <w:spacing w:before="60" w:after="0" w:line="276" w:lineRule="auto"/>
            <w:ind w:left="1080"/>
            <w:rPr>
              <w:del w:id="640" w:author="Lien Le" w:date="2024-12-11T16:34:00Z" w16du:dateUtc="2024-12-11T09:34:00Z"/>
              <w:noProof/>
              <w:color w:val="000000"/>
              <w:sz w:val="22"/>
              <w:szCs w:val="22"/>
            </w:rPr>
            <w:pPrChange w:id="641" w:author="Lien Le" w:date="2024-12-11T15:41:00Z" w16du:dateUtc="2024-12-11T08:41:00Z">
              <w:pPr>
                <w:tabs>
                  <w:tab w:val="right" w:pos="12000"/>
                </w:tabs>
                <w:spacing w:before="60" w:after="0" w:line="240" w:lineRule="auto"/>
                <w:ind w:left="720"/>
              </w:pPr>
            </w:pPrChange>
          </w:pPr>
          <w:del w:id="642" w:author="Lien Le" w:date="2024-12-11T16:34:00Z" w16du:dateUtc="2024-12-11T09:34:00Z">
            <w:r w:rsidRPr="0083310F" w:rsidDel="00885B80">
              <w:rPr>
                <w:noProof/>
                <w:color w:val="000000"/>
                <w:sz w:val="22"/>
                <w:szCs w:val="22"/>
                <w:rPrChange w:id="643" w:author="Lien Le" w:date="2024-12-11T15:32:00Z" w16du:dateUtc="2024-12-11T08:32:00Z">
                  <w:rPr>
                    <w:color w:val="000000"/>
                  </w:rPr>
                </w:rPrChange>
              </w:rPr>
              <w:delText>1.2.3.2. Yếu tố bên ngoài</w:delText>
            </w:r>
            <w:r w:rsidRPr="0083310F" w:rsidDel="00885B80">
              <w:rPr>
                <w:noProof/>
                <w:color w:val="000000"/>
                <w:sz w:val="22"/>
                <w:szCs w:val="22"/>
                <w:rPrChange w:id="644" w:author="Lien Le" w:date="2024-12-11T15:32:00Z" w16du:dateUtc="2024-12-11T08:32:00Z">
                  <w:rPr>
                    <w:color w:val="000000"/>
                  </w:rPr>
                </w:rPrChange>
              </w:rPr>
              <w:tab/>
              <w:delText>17</w:delText>
            </w:r>
          </w:del>
        </w:p>
        <w:p w14:paraId="673267DA" w14:textId="24F70C2B" w:rsidR="00B356BA" w:rsidRPr="0083310F" w:rsidDel="00885B80" w:rsidRDefault="00000000" w:rsidP="00180E2C">
          <w:pPr>
            <w:tabs>
              <w:tab w:val="right" w:pos="12000"/>
            </w:tabs>
            <w:spacing w:before="60" w:after="0" w:line="276" w:lineRule="auto"/>
            <w:ind w:left="1080"/>
            <w:rPr>
              <w:del w:id="645" w:author="Lien Le" w:date="2024-12-11T16:34:00Z" w16du:dateUtc="2024-12-11T09:34:00Z"/>
              <w:noProof/>
              <w:color w:val="000000"/>
              <w:sz w:val="22"/>
              <w:szCs w:val="22"/>
            </w:rPr>
            <w:pPrChange w:id="646" w:author="Lien Le" w:date="2024-12-11T15:41:00Z" w16du:dateUtc="2024-12-11T08:41:00Z">
              <w:pPr>
                <w:tabs>
                  <w:tab w:val="right" w:pos="12000"/>
                </w:tabs>
                <w:spacing w:before="60" w:after="0" w:line="240" w:lineRule="auto"/>
                <w:ind w:left="720"/>
              </w:pPr>
            </w:pPrChange>
          </w:pPr>
          <w:del w:id="647" w:author="Lien Le" w:date="2024-12-11T16:34:00Z" w16du:dateUtc="2024-12-11T09:34:00Z">
            <w:r w:rsidRPr="0083310F" w:rsidDel="00885B80">
              <w:rPr>
                <w:noProof/>
                <w:color w:val="000000"/>
                <w:sz w:val="22"/>
                <w:szCs w:val="22"/>
                <w:rPrChange w:id="648" w:author="Lien Le" w:date="2024-12-11T15:32:00Z" w16du:dateUtc="2024-12-11T08:32:00Z">
                  <w:rPr>
                    <w:color w:val="000000"/>
                  </w:rPr>
                </w:rPrChange>
              </w:rPr>
              <w:delText>1.2.3.3. Các bất thường của thị trường</w:delText>
            </w:r>
            <w:r w:rsidRPr="0083310F" w:rsidDel="00885B80">
              <w:rPr>
                <w:noProof/>
                <w:color w:val="000000"/>
                <w:sz w:val="22"/>
                <w:szCs w:val="22"/>
                <w:rPrChange w:id="649" w:author="Lien Le" w:date="2024-12-11T15:32:00Z" w16du:dateUtc="2024-12-11T08:32:00Z">
                  <w:rPr>
                    <w:color w:val="000000"/>
                  </w:rPr>
                </w:rPrChange>
              </w:rPr>
              <w:tab/>
              <w:delText>18</w:delText>
            </w:r>
          </w:del>
        </w:p>
        <w:p w14:paraId="13C70DA2" w14:textId="0D8C7DE8" w:rsidR="00B356BA" w:rsidRPr="0083310F" w:rsidDel="00885B80" w:rsidRDefault="00000000" w:rsidP="00180E2C">
          <w:pPr>
            <w:tabs>
              <w:tab w:val="right" w:pos="12000"/>
            </w:tabs>
            <w:spacing w:before="60" w:after="0" w:line="276" w:lineRule="auto"/>
            <w:ind w:left="1080"/>
            <w:rPr>
              <w:del w:id="650" w:author="Lien Le" w:date="2024-12-11T16:34:00Z" w16du:dateUtc="2024-12-11T09:34:00Z"/>
              <w:noProof/>
              <w:color w:val="000000"/>
              <w:sz w:val="22"/>
              <w:szCs w:val="22"/>
            </w:rPr>
            <w:pPrChange w:id="651" w:author="Lien Le" w:date="2024-12-11T15:41:00Z" w16du:dateUtc="2024-12-11T08:41:00Z">
              <w:pPr>
                <w:tabs>
                  <w:tab w:val="right" w:pos="12000"/>
                </w:tabs>
                <w:spacing w:before="60" w:after="0" w:line="240" w:lineRule="auto"/>
                <w:ind w:left="720"/>
              </w:pPr>
            </w:pPrChange>
          </w:pPr>
          <w:del w:id="652" w:author="Lien Le" w:date="2024-12-11T16:34:00Z" w16du:dateUtc="2024-12-11T09:34:00Z">
            <w:r w:rsidRPr="0083310F" w:rsidDel="00885B80">
              <w:rPr>
                <w:noProof/>
                <w:color w:val="000000"/>
                <w:sz w:val="22"/>
                <w:szCs w:val="22"/>
                <w:rPrChange w:id="653" w:author="Lien Le" w:date="2024-12-11T15:32:00Z" w16du:dateUtc="2024-12-11T08:32:00Z">
                  <w:rPr>
                    <w:color w:val="000000"/>
                  </w:rPr>
                </w:rPrChange>
              </w:rPr>
              <w:delText>1.2.3.4. Tính phức tạp và phi tuyến tính của thị trường</w:delText>
            </w:r>
            <w:r w:rsidRPr="0083310F" w:rsidDel="00885B80">
              <w:rPr>
                <w:noProof/>
                <w:color w:val="000000"/>
                <w:sz w:val="22"/>
                <w:szCs w:val="22"/>
                <w:rPrChange w:id="654" w:author="Lien Le" w:date="2024-12-11T15:32:00Z" w16du:dateUtc="2024-12-11T08:32:00Z">
                  <w:rPr>
                    <w:color w:val="000000"/>
                  </w:rPr>
                </w:rPrChange>
              </w:rPr>
              <w:tab/>
              <w:delText>18</w:delText>
            </w:r>
          </w:del>
        </w:p>
        <w:p w14:paraId="5662C7DB" w14:textId="747645DD" w:rsidR="00B356BA" w:rsidRPr="0083310F" w:rsidDel="00885B80" w:rsidRDefault="00000000" w:rsidP="0083310F">
          <w:pPr>
            <w:tabs>
              <w:tab w:val="right" w:pos="12000"/>
            </w:tabs>
            <w:spacing w:before="60" w:after="0" w:line="276" w:lineRule="auto"/>
            <w:ind w:left="360"/>
            <w:rPr>
              <w:del w:id="655" w:author="Lien Le" w:date="2024-12-11T16:34:00Z" w16du:dateUtc="2024-12-11T09:34:00Z"/>
              <w:noProof/>
              <w:color w:val="000000"/>
              <w:sz w:val="22"/>
              <w:szCs w:val="22"/>
            </w:rPr>
            <w:pPrChange w:id="656" w:author="Lien Le" w:date="2024-12-11T15:32:00Z" w16du:dateUtc="2024-12-11T08:32:00Z">
              <w:pPr>
                <w:tabs>
                  <w:tab w:val="right" w:pos="12000"/>
                </w:tabs>
                <w:spacing w:before="60" w:after="0" w:line="240" w:lineRule="auto"/>
                <w:ind w:left="360"/>
              </w:pPr>
            </w:pPrChange>
          </w:pPr>
          <w:del w:id="657" w:author="Lien Le" w:date="2024-12-11T16:34:00Z" w16du:dateUtc="2024-12-11T09:34:00Z">
            <w:r w:rsidRPr="0083310F" w:rsidDel="00885B80">
              <w:rPr>
                <w:noProof/>
                <w:color w:val="000000"/>
                <w:sz w:val="22"/>
                <w:szCs w:val="22"/>
                <w:rPrChange w:id="658" w:author="Lien Le" w:date="2024-12-11T15:32:00Z" w16du:dateUtc="2024-12-11T08:32:00Z">
                  <w:rPr>
                    <w:color w:val="000000"/>
                  </w:rPr>
                </w:rPrChange>
              </w:rPr>
              <w:delText>1.3. Tổng kết phần tổng quan</w:delText>
            </w:r>
            <w:r w:rsidRPr="0083310F" w:rsidDel="00885B80">
              <w:rPr>
                <w:noProof/>
                <w:color w:val="000000"/>
                <w:sz w:val="22"/>
                <w:szCs w:val="22"/>
                <w:rPrChange w:id="659" w:author="Lien Le" w:date="2024-12-11T15:32:00Z" w16du:dateUtc="2024-12-11T08:32:00Z">
                  <w:rPr>
                    <w:color w:val="000000"/>
                  </w:rPr>
                </w:rPrChange>
              </w:rPr>
              <w:tab/>
              <w:delText>18</w:delText>
            </w:r>
          </w:del>
        </w:p>
        <w:p w14:paraId="269A0BC1" w14:textId="279C266B" w:rsidR="00B356BA" w:rsidRPr="0083310F" w:rsidDel="00885B80" w:rsidRDefault="00000000" w:rsidP="0083310F">
          <w:pPr>
            <w:tabs>
              <w:tab w:val="right" w:pos="12000"/>
            </w:tabs>
            <w:spacing w:before="60" w:after="0" w:line="276" w:lineRule="auto"/>
            <w:rPr>
              <w:del w:id="660" w:author="Lien Le" w:date="2024-12-11T16:34:00Z" w16du:dateUtc="2024-12-11T09:34:00Z"/>
              <w:b/>
              <w:noProof/>
              <w:color w:val="000000"/>
              <w:sz w:val="22"/>
              <w:szCs w:val="22"/>
            </w:rPr>
            <w:pPrChange w:id="661" w:author="Lien Le" w:date="2024-12-11T15:32:00Z" w16du:dateUtc="2024-12-11T08:32:00Z">
              <w:pPr>
                <w:tabs>
                  <w:tab w:val="right" w:pos="12000"/>
                </w:tabs>
                <w:spacing w:before="60" w:after="0" w:line="240" w:lineRule="auto"/>
              </w:pPr>
            </w:pPrChange>
          </w:pPr>
          <w:del w:id="662" w:author="Lien Le" w:date="2024-12-11T16:34:00Z" w16du:dateUtc="2024-12-11T09:34:00Z">
            <w:r w:rsidRPr="0083310F" w:rsidDel="00885B80">
              <w:rPr>
                <w:b/>
                <w:noProof/>
                <w:color w:val="000000"/>
                <w:sz w:val="22"/>
                <w:szCs w:val="22"/>
                <w:rPrChange w:id="663" w:author="Lien Le" w:date="2024-12-11T15:32:00Z" w16du:dateUtc="2024-12-11T08:32:00Z">
                  <w:rPr>
                    <w:b/>
                    <w:color w:val="000000"/>
                  </w:rPr>
                </w:rPrChange>
              </w:rPr>
              <w:delText>CHƯƠNG 2: MÔ TẢ BÀI TOÁN VÀ XÂY DỰNG KHUNG NGHIÊN CỨU</w:delText>
            </w:r>
            <w:r w:rsidRPr="0083310F" w:rsidDel="00885B80">
              <w:rPr>
                <w:b/>
                <w:noProof/>
                <w:color w:val="000000"/>
                <w:sz w:val="22"/>
                <w:szCs w:val="22"/>
                <w:rPrChange w:id="664" w:author="Lien Le" w:date="2024-12-11T15:32:00Z" w16du:dateUtc="2024-12-11T08:32:00Z">
                  <w:rPr>
                    <w:b/>
                    <w:color w:val="000000"/>
                  </w:rPr>
                </w:rPrChange>
              </w:rPr>
              <w:tab/>
              <w:delText>19</w:delText>
            </w:r>
          </w:del>
        </w:p>
        <w:p w14:paraId="7EC1B3DD" w14:textId="579F1F98" w:rsidR="00B356BA" w:rsidRPr="0083310F" w:rsidDel="00885B80" w:rsidRDefault="00000000" w:rsidP="0083310F">
          <w:pPr>
            <w:tabs>
              <w:tab w:val="right" w:pos="12000"/>
            </w:tabs>
            <w:spacing w:before="60" w:after="0" w:line="276" w:lineRule="auto"/>
            <w:ind w:left="360"/>
            <w:rPr>
              <w:del w:id="665" w:author="Lien Le" w:date="2024-12-11T16:34:00Z" w16du:dateUtc="2024-12-11T09:34:00Z"/>
              <w:noProof/>
              <w:color w:val="000000"/>
              <w:sz w:val="22"/>
              <w:szCs w:val="22"/>
            </w:rPr>
            <w:pPrChange w:id="666" w:author="Lien Le" w:date="2024-12-11T15:32:00Z" w16du:dateUtc="2024-12-11T08:32:00Z">
              <w:pPr>
                <w:tabs>
                  <w:tab w:val="right" w:pos="12000"/>
                </w:tabs>
                <w:spacing w:before="60" w:after="0" w:line="240" w:lineRule="auto"/>
                <w:ind w:left="360"/>
              </w:pPr>
            </w:pPrChange>
          </w:pPr>
          <w:del w:id="667" w:author="Lien Le" w:date="2024-12-11T16:34:00Z" w16du:dateUtc="2024-12-11T09:34:00Z">
            <w:r w:rsidRPr="0083310F" w:rsidDel="00885B80">
              <w:rPr>
                <w:noProof/>
                <w:color w:val="000000"/>
                <w:sz w:val="22"/>
                <w:szCs w:val="22"/>
              </w:rPr>
              <w:delText>2.1. Mô tả bài toán</w:delText>
            </w:r>
            <w:r w:rsidRPr="0083310F" w:rsidDel="00885B80">
              <w:rPr>
                <w:noProof/>
                <w:color w:val="000000"/>
                <w:sz w:val="22"/>
                <w:szCs w:val="22"/>
              </w:rPr>
              <w:tab/>
              <w:delText>19</w:delText>
            </w:r>
          </w:del>
        </w:p>
        <w:p w14:paraId="681E33CC" w14:textId="571418F0" w:rsidR="00B356BA" w:rsidRPr="0083310F" w:rsidDel="00885B80" w:rsidRDefault="00000000" w:rsidP="0083310F">
          <w:pPr>
            <w:tabs>
              <w:tab w:val="right" w:pos="12000"/>
            </w:tabs>
            <w:spacing w:before="60" w:after="0" w:line="276" w:lineRule="auto"/>
            <w:ind w:left="360"/>
            <w:rPr>
              <w:del w:id="668" w:author="Lien Le" w:date="2024-12-11T16:34:00Z" w16du:dateUtc="2024-12-11T09:34:00Z"/>
              <w:noProof/>
              <w:color w:val="000000"/>
              <w:sz w:val="22"/>
              <w:szCs w:val="22"/>
            </w:rPr>
            <w:pPrChange w:id="669" w:author="Lien Le" w:date="2024-12-11T15:32:00Z" w16du:dateUtc="2024-12-11T08:32:00Z">
              <w:pPr>
                <w:tabs>
                  <w:tab w:val="right" w:pos="12000"/>
                </w:tabs>
                <w:spacing w:before="60" w:after="0" w:line="240" w:lineRule="auto"/>
                <w:ind w:left="360"/>
              </w:pPr>
            </w:pPrChange>
          </w:pPr>
          <w:del w:id="670" w:author="Lien Le" w:date="2024-12-11T16:34:00Z" w16du:dateUtc="2024-12-11T09:34:00Z">
            <w:r w:rsidRPr="0083310F" w:rsidDel="00885B80">
              <w:rPr>
                <w:noProof/>
                <w:color w:val="000000"/>
                <w:sz w:val="22"/>
                <w:szCs w:val="22"/>
              </w:rPr>
              <w:delText>2.2. Xây dựng khung nghiên cứu</w:delText>
            </w:r>
            <w:r w:rsidRPr="0083310F" w:rsidDel="00885B80">
              <w:rPr>
                <w:noProof/>
                <w:color w:val="000000"/>
                <w:sz w:val="22"/>
                <w:szCs w:val="22"/>
              </w:rPr>
              <w:tab/>
              <w:delText>20</w:delText>
            </w:r>
          </w:del>
        </w:p>
        <w:p w14:paraId="69B60587" w14:textId="2C8E859F" w:rsidR="00B356BA" w:rsidRPr="0083310F" w:rsidDel="00885B80" w:rsidRDefault="00000000" w:rsidP="0083310F">
          <w:pPr>
            <w:tabs>
              <w:tab w:val="right" w:pos="12000"/>
            </w:tabs>
            <w:spacing w:before="60" w:after="0" w:line="276" w:lineRule="auto"/>
            <w:ind w:left="720"/>
            <w:rPr>
              <w:del w:id="671" w:author="Lien Le" w:date="2024-12-11T16:34:00Z" w16du:dateUtc="2024-12-11T09:34:00Z"/>
              <w:noProof/>
              <w:color w:val="000000"/>
              <w:sz w:val="22"/>
              <w:szCs w:val="22"/>
            </w:rPr>
            <w:pPrChange w:id="672" w:author="Lien Le" w:date="2024-12-11T15:32:00Z" w16du:dateUtc="2024-12-11T08:32:00Z">
              <w:pPr>
                <w:tabs>
                  <w:tab w:val="right" w:pos="12000"/>
                </w:tabs>
                <w:spacing w:before="60" w:after="0" w:line="240" w:lineRule="auto"/>
                <w:ind w:left="720"/>
              </w:pPr>
            </w:pPrChange>
          </w:pPr>
          <w:del w:id="673" w:author="Lien Le" w:date="2024-12-11T16:34:00Z" w16du:dateUtc="2024-12-11T09:34:00Z">
            <w:r w:rsidRPr="0083310F" w:rsidDel="00885B80">
              <w:rPr>
                <w:noProof/>
                <w:color w:val="000000"/>
                <w:sz w:val="22"/>
                <w:szCs w:val="22"/>
              </w:rPr>
              <w:delText>2.2.1 Sơ đồ khung nghiên cứu</w:delText>
            </w:r>
            <w:r w:rsidRPr="0083310F" w:rsidDel="00885B80">
              <w:rPr>
                <w:noProof/>
                <w:color w:val="000000"/>
                <w:sz w:val="22"/>
                <w:szCs w:val="22"/>
              </w:rPr>
              <w:tab/>
              <w:delText>20</w:delText>
            </w:r>
          </w:del>
        </w:p>
        <w:p w14:paraId="06FF05E1" w14:textId="0255B6BE" w:rsidR="00B356BA" w:rsidRPr="0083310F" w:rsidDel="00885B80" w:rsidRDefault="00000000" w:rsidP="0083310F">
          <w:pPr>
            <w:tabs>
              <w:tab w:val="right" w:pos="12000"/>
            </w:tabs>
            <w:spacing w:before="60" w:after="0" w:line="276" w:lineRule="auto"/>
            <w:ind w:left="720"/>
            <w:rPr>
              <w:del w:id="674" w:author="Lien Le" w:date="2024-12-11T16:34:00Z" w16du:dateUtc="2024-12-11T09:34:00Z"/>
              <w:noProof/>
              <w:color w:val="000000"/>
              <w:sz w:val="22"/>
              <w:szCs w:val="22"/>
            </w:rPr>
            <w:pPrChange w:id="675" w:author="Lien Le" w:date="2024-12-11T15:32:00Z" w16du:dateUtc="2024-12-11T08:32:00Z">
              <w:pPr>
                <w:tabs>
                  <w:tab w:val="right" w:pos="12000"/>
                </w:tabs>
                <w:spacing w:before="60" w:after="0" w:line="240" w:lineRule="auto"/>
                <w:ind w:left="720"/>
              </w:pPr>
            </w:pPrChange>
          </w:pPr>
          <w:del w:id="676" w:author="Lien Le" w:date="2024-12-11T16:34:00Z" w16du:dateUtc="2024-12-11T09:34:00Z">
            <w:r w:rsidRPr="0083310F" w:rsidDel="00885B80">
              <w:rPr>
                <w:noProof/>
                <w:color w:val="000000"/>
                <w:sz w:val="22"/>
                <w:szCs w:val="22"/>
                <w:rPrChange w:id="677" w:author="Lien Le" w:date="2024-12-11T15:32:00Z" w16du:dateUtc="2024-12-11T08:32:00Z">
                  <w:rPr>
                    <w:color w:val="000000"/>
                  </w:rPr>
                </w:rPrChange>
              </w:rPr>
              <w:delText xml:space="preserve">2.2.2. Công cụ </w:delText>
            </w:r>
          </w:del>
          <w:del w:id="678" w:author="Lien Le" w:date="2024-12-11T15:42:00Z" w16du:dateUtc="2024-12-11T08:42:00Z">
            <w:r w:rsidRPr="0083310F" w:rsidDel="00180E2C">
              <w:rPr>
                <w:noProof/>
                <w:color w:val="000000"/>
                <w:sz w:val="22"/>
                <w:szCs w:val="22"/>
                <w:rPrChange w:id="679" w:author="Lien Le" w:date="2024-12-11T15:32:00Z" w16du:dateUtc="2024-12-11T08:32:00Z">
                  <w:rPr>
                    <w:color w:val="000000"/>
                  </w:rPr>
                </w:rPrChange>
              </w:rPr>
              <w:delText>và tài liệu hỗ trợ</w:delText>
            </w:r>
          </w:del>
          <w:del w:id="680" w:author="Lien Le" w:date="2024-12-11T16:34:00Z" w16du:dateUtc="2024-12-11T09:34:00Z">
            <w:r w:rsidRPr="0083310F" w:rsidDel="00885B80">
              <w:rPr>
                <w:noProof/>
                <w:color w:val="000000"/>
                <w:sz w:val="22"/>
                <w:szCs w:val="22"/>
                <w:rPrChange w:id="681" w:author="Lien Le" w:date="2024-12-11T15:32:00Z" w16du:dateUtc="2024-12-11T08:32:00Z">
                  <w:rPr>
                    <w:color w:val="000000"/>
                  </w:rPr>
                </w:rPrChange>
              </w:rPr>
              <w:delText xml:space="preserve"> nghiên cứu</w:delText>
            </w:r>
          </w:del>
          <w:del w:id="682" w:author="Lien Le" w:date="2024-12-11T15:42:00Z" w16du:dateUtc="2024-12-11T08:42:00Z">
            <w:r w:rsidRPr="0083310F" w:rsidDel="00180E2C">
              <w:rPr>
                <w:noProof/>
                <w:color w:val="000000"/>
                <w:sz w:val="22"/>
                <w:szCs w:val="22"/>
                <w:rPrChange w:id="683" w:author="Lien Le" w:date="2024-12-11T15:32:00Z" w16du:dateUtc="2024-12-11T08:32:00Z">
                  <w:rPr>
                    <w:color w:val="000000"/>
                  </w:rPr>
                </w:rPrChange>
              </w:rPr>
              <w:delText>:</w:delText>
            </w:r>
          </w:del>
          <w:del w:id="684" w:author="Lien Le" w:date="2024-12-11T16:34:00Z" w16du:dateUtc="2024-12-11T09:34:00Z">
            <w:r w:rsidRPr="0083310F" w:rsidDel="00885B80">
              <w:rPr>
                <w:noProof/>
                <w:color w:val="000000"/>
                <w:sz w:val="22"/>
                <w:szCs w:val="22"/>
                <w:rPrChange w:id="685" w:author="Lien Le" w:date="2024-12-11T15:32:00Z" w16du:dateUtc="2024-12-11T08:32:00Z">
                  <w:rPr>
                    <w:color w:val="000000"/>
                  </w:rPr>
                </w:rPrChange>
              </w:rPr>
              <w:tab/>
              <w:delText>22</w:delText>
            </w:r>
          </w:del>
        </w:p>
        <w:p w14:paraId="0091498E" w14:textId="1472B72D" w:rsidR="00B356BA" w:rsidRPr="0083310F" w:rsidDel="00885B80" w:rsidRDefault="00000000" w:rsidP="0083310F">
          <w:pPr>
            <w:tabs>
              <w:tab w:val="right" w:pos="12000"/>
            </w:tabs>
            <w:spacing w:before="60" w:after="0" w:line="276" w:lineRule="auto"/>
            <w:rPr>
              <w:del w:id="686" w:author="Lien Le" w:date="2024-12-11T16:34:00Z" w16du:dateUtc="2024-12-11T09:34:00Z"/>
              <w:b/>
              <w:noProof/>
              <w:color w:val="000000"/>
              <w:sz w:val="22"/>
              <w:szCs w:val="22"/>
            </w:rPr>
            <w:pPrChange w:id="687" w:author="Lien Le" w:date="2024-12-11T15:32:00Z" w16du:dateUtc="2024-12-11T08:32:00Z">
              <w:pPr>
                <w:tabs>
                  <w:tab w:val="right" w:pos="12000"/>
                </w:tabs>
                <w:spacing w:before="60" w:after="0" w:line="240" w:lineRule="auto"/>
              </w:pPr>
            </w:pPrChange>
          </w:pPr>
          <w:del w:id="688" w:author="Lien Le" w:date="2024-12-11T16:34:00Z" w16du:dateUtc="2024-12-11T09:34:00Z">
            <w:r w:rsidRPr="0083310F" w:rsidDel="00885B80">
              <w:rPr>
                <w:b/>
                <w:noProof/>
                <w:color w:val="000000"/>
                <w:sz w:val="22"/>
                <w:szCs w:val="22"/>
              </w:rPr>
              <w:delText>CHƯƠNG 3: THU THẬP VÀ TIỀN XỬ LÝ DỮ LIỆU</w:delText>
            </w:r>
            <w:r w:rsidRPr="0083310F" w:rsidDel="00885B80">
              <w:rPr>
                <w:b/>
                <w:noProof/>
                <w:color w:val="000000"/>
                <w:sz w:val="22"/>
                <w:szCs w:val="22"/>
              </w:rPr>
              <w:tab/>
              <w:delText>23</w:delText>
            </w:r>
          </w:del>
        </w:p>
        <w:p w14:paraId="60BF84A1" w14:textId="56D55D07" w:rsidR="00B356BA" w:rsidRPr="0083310F" w:rsidDel="00885B80" w:rsidRDefault="00000000" w:rsidP="0083310F">
          <w:pPr>
            <w:tabs>
              <w:tab w:val="right" w:pos="12000"/>
            </w:tabs>
            <w:spacing w:before="60" w:after="0" w:line="276" w:lineRule="auto"/>
            <w:ind w:left="360"/>
            <w:rPr>
              <w:del w:id="689" w:author="Lien Le" w:date="2024-12-11T16:34:00Z" w16du:dateUtc="2024-12-11T09:34:00Z"/>
              <w:noProof/>
              <w:color w:val="000000"/>
              <w:sz w:val="22"/>
              <w:szCs w:val="22"/>
            </w:rPr>
            <w:pPrChange w:id="690" w:author="Lien Le" w:date="2024-12-11T15:32:00Z" w16du:dateUtc="2024-12-11T08:32:00Z">
              <w:pPr>
                <w:tabs>
                  <w:tab w:val="right" w:pos="12000"/>
                </w:tabs>
                <w:spacing w:before="60" w:after="0" w:line="240" w:lineRule="auto"/>
                <w:ind w:left="360"/>
              </w:pPr>
            </w:pPrChange>
          </w:pPr>
          <w:del w:id="691" w:author="Lien Le" w:date="2024-12-11T16:34:00Z" w16du:dateUtc="2024-12-11T09:34:00Z">
            <w:r w:rsidRPr="0083310F" w:rsidDel="00885B80">
              <w:rPr>
                <w:noProof/>
                <w:color w:val="000000"/>
                <w:sz w:val="22"/>
                <w:szCs w:val="22"/>
                <w:rPrChange w:id="692" w:author="Lien Le" w:date="2024-12-11T15:32:00Z" w16du:dateUtc="2024-12-11T08:32:00Z">
                  <w:rPr>
                    <w:color w:val="000000"/>
                  </w:rPr>
                </w:rPrChange>
              </w:rPr>
              <w:delText>3.1. Thu thập dữ liệu</w:delText>
            </w:r>
            <w:r w:rsidRPr="0083310F" w:rsidDel="00885B80">
              <w:rPr>
                <w:noProof/>
                <w:color w:val="000000"/>
                <w:sz w:val="22"/>
                <w:szCs w:val="22"/>
                <w:rPrChange w:id="693" w:author="Lien Le" w:date="2024-12-11T15:32:00Z" w16du:dateUtc="2024-12-11T08:32:00Z">
                  <w:rPr>
                    <w:color w:val="000000"/>
                  </w:rPr>
                </w:rPrChange>
              </w:rPr>
              <w:tab/>
              <w:delText>23</w:delText>
            </w:r>
          </w:del>
        </w:p>
        <w:p w14:paraId="2E500F99" w14:textId="2EBC2688" w:rsidR="00B356BA" w:rsidRPr="0083310F" w:rsidDel="00885B80" w:rsidRDefault="00000000" w:rsidP="0083310F">
          <w:pPr>
            <w:tabs>
              <w:tab w:val="right" w:pos="12000"/>
            </w:tabs>
            <w:spacing w:before="60" w:after="0" w:line="276" w:lineRule="auto"/>
            <w:ind w:left="720"/>
            <w:rPr>
              <w:del w:id="694" w:author="Lien Le" w:date="2024-12-11T16:34:00Z" w16du:dateUtc="2024-12-11T09:34:00Z"/>
              <w:noProof/>
              <w:color w:val="000000"/>
              <w:sz w:val="22"/>
              <w:szCs w:val="22"/>
            </w:rPr>
            <w:pPrChange w:id="695" w:author="Lien Le" w:date="2024-12-11T15:32:00Z" w16du:dateUtc="2024-12-11T08:32:00Z">
              <w:pPr>
                <w:tabs>
                  <w:tab w:val="right" w:pos="12000"/>
                </w:tabs>
                <w:spacing w:before="60" w:after="0" w:line="240" w:lineRule="auto"/>
                <w:ind w:left="720"/>
              </w:pPr>
            </w:pPrChange>
          </w:pPr>
          <w:del w:id="696" w:author="Lien Le" w:date="2024-12-11T16:34:00Z" w16du:dateUtc="2024-12-11T09:34:00Z">
            <w:r w:rsidRPr="0083310F" w:rsidDel="00885B80">
              <w:rPr>
                <w:noProof/>
                <w:color w:val="000000"/>
                <w:sz w:val="22"/>
                <w:szCs w:val="22"/>
              </w:rPr>
              <w:delText>3.1.1. Nguồn dữ liệu</w:delText>
            </w:r>
            <w:r w:rsidRPr="0083310F" w:rsidDel="00885B80">
              <w:rPr>
                <w:noProof/>
                <w:color w:val="000000"/>
                <w:sz w:val="22"/>
                <w:szCs w:val="22"/>
              </w:rPr>
              <w:tab/>
              <w:delText>23</w:delText>
            </w:r>
          </w:del>
        </w:p>
        <w:p w14:paraId="5073303B" w14:textId="1583DEDE" w:rsidR="00B356BA" w:rsidRPr="0083310F" w:rsidDel="00885B80" w:rsidRDefault="00000000" w:rsidP="0083310F">
          <w:pPr>
            <w:tabs>
              <w:tab w:val="right" w:pos="12000"/>
            </w:tabs>
            <w:spacing w:before="60" w:after="0" w:line="276" w:lineRule="auto"/>
            <w:ind w:left="720"/>
            <w:rPr>
              <w:del w:id="697" w:author="Lien Le" w:date="2024-12-11T16:34:00Z" w16du:dateUtc="2024-12-11T09:34:00Z"/>
              <w:noProof/>
              <w:color w:val="000000"/>
              <w:sz w:val="22"/>
              <w:szCs w:val="22"/>
            </w:rPr>
            <w:pPrChange w:id="698" w:author="Lien Le" w:date="2024-12-11T15:32:00Z" w16du:dateUtc="2024-12-11T08:32:00Z">
              <w:pPr>
                <w:tabs>
                  <w:tab w:val="right" w:pos="12000"/>
                </w:tabs>
                <w:spacing w:before="60" w:after="0" w:line="240" w:lineRule="auto"/>
                <w:ind w:left="720"/>
              </w:pPr>
            </w:pPrChange>
          </w:pPr>
          <w:del w:id="699" w:author="Lien Le" w:date="2024-12-11T16:34:00Z" w16du:dateUtc="2024-12-11T09:34:00Z">
            <w:r w:rsidRPr="0083310F" w:rsidDel="00885B80">
              <w:rPr>
                <w:noProof/>
                <w:color w:val="000000"/>
                <w:sz w:val="22"/>
                <w:szCs w:val="22"/>
              </w:rPr>
              <w:delText>3.1.2. Phương pháp thu thập dữ liệu</w:delText>
            </w:r>
            <w:r w:rsidRPr="0083310F" w:rsidDel="00885B80">
              <w:rPr>
                <w:noProof/>
                <w:color w:val="000000"/>
                <w:sz w:val="22"/>
                <w:szCs w:val="22"/>
              </w:rPr>
              <w:tab/>
              <w:delText>23</w:delText>
            </w:r>
          </w:del>
        </w:p>
        <w:p w14:paraId="6E0E247E" w14:textId="1AB2D2A0" w:rsidR="00B356BA" w:rsidRPr="0083310F" w:rsidDel="00885B80" w:rsidRDefault="00000000" w:rsidP="0083310F">
          <w:pPr>
            <w:tabs>
              <w:tab w:val="right" w:pos="12000"/>
            </w:tabs>
            <w:spacing w:before="60" w:after="0" w:line="276" w:lineRule="auto"/>
            <w:ind w:left="720"/>
            <w:rPr>
              <w:del w:id="700" w:author="Lien Le" w:date="2024-12-11T16:34:00Z" w16du:dateUtc="2024-12-11T09:34:00Z"/>
              <w:noProof/>
              <w:color w:val="000000"/>
              <w:sz w:val="22"/>
              <w:szCs w:val="22"/>
            </w:rPr>
            <w:pPrChange w:id="701" w:author="Lien Le" w:date="2024-12-11T15:32:00Z" w16du:dateUtc="2024-12-11T08:32:00Z">
              <w:pPr>
                <w:tabs>
                  <w:tab w:val="right" w:pos="12000"/>
                </w:tabs>
                <w:spacing w:before="60" w:after="0" w:line="240" w:lineRule="auto"/>
                <w:ind w:left="720"/>
              </w:pPr>
            </w:pPrChange>
          </w:pPr>
          <w:del w:id="702" w:author="Lien Le" w:date="2024-12-11T16:34:00Z" w16du:dateUtc="2024-12-11T09:34:00Z">
            <w:r w:rsidRPr="0083310F" w:rsidDel="00885B80">
              <w:rPr>
                <w:noProof/>
                <w:color w:val="000000"/>
                <w:sz w:val="22"/>
                <w:szCs w:val="22"/>
                <w:rPrChange w:id="703" w:author="Lien Le" w:date="2024-12-11T15:32:00Z" w16du:dateUtc="2024-12-11T08:32:00Z">
                  <w:rPr>
                    <w:color w:val="000000"/>
                  </w:rPr>
                </w:rPrChange>
              </w:rPr>
              <w:delText>3.1.3. Chất lượng dữ liệu</w:delText>
            </w:r>
            <w:r w:rsidRPr="0083310F" w:rsidDel="00885B80">
              <w:rPr>
                <w:noProof/>
                <w:color w:val="000000"/>
                <w:sz w:val="22"/>
                <w:szCs w:val="22"/>
                <w:rPrChange w:id="704" w:author="Lien Le" w:date="2024-12-11T15:32:00Z" w16du:dateUtc="2024-12-11T08:32:00Z">
                  <w:rPr>
                    <w:color w:val="000000"/>
                  </w:rPr>
                </w:rPrChange>
              </w:rPr>
              <w:tab/>
              <w:delText>24</w:delText>
            </w:r>
          </w:del>
        </w:p>
        <w:p w14:paraId="2F9AE68B" w14:textId="2586EB6A" w:rsidR="00B356BA" w:rsidRPr="0083310F" w:rsidDel="00885B80" w:rsidRDefault="00000000" w:rsidP="0083310F">
          <w:pPr>
            <w:tabs>
              <w:tab w:val="right" w:pos="12000"/>
            </w:tabs>
            <w:spacing w:before="60" w:after="0" w:line="276" w:lineRule="auto"/>
            <w:ind w:left="360"/>
            <w:rPr>
              <w:del w:id="705" w:author="Lien Le" w:date="2024-12-11T16:34:00Z" w16du:dateUtc="2024-12-11T09:34:00Z"/>
              <w:noProof/>
              <w:color w:val="000000"/>
              <w:sz w:val="22"/>
              <w:szCs w:val="22"/>
            </w:rPr>
            <w:pPrChange w:id="706" w:author="Lien Le" w:date="2024-12-11T15:32:00Z" w16du:dateUtc="2024-12-11T08:32:00Z">
              <w:pPr>
                <w:tabs>
                  <w:tab w:val="right" w:pos="12000"/>
                </w:tabs>
                <w:spacing w:before="60" w:after="0" w:line="240" w:lineRule="auto"/>
                <w:ind w:left="360"/>
              </w:pPr>
            </w:pPrChange>
          </w:pPr>
          <w:del w:id="707" w:author="Lien Le" w:date="2024-12-11T16:34:00Z" w16du:dateUtc="2024-12-11T09:34:00Z">
            <w:r w:rsidRPr="0083310F" w:rsidDel="00885B80">
              <w:rPr>
                <w:noProof/>
                <w:color w:val="000000"/>
                <w:sz w:val="22"/>
                <w:szCs w:val="22"/>
                <w:rPrChange w:id="708" w:author="Lien Le" w:date="2024-12-11T15:32:00Z" w16du:dateUtc="2024-12-11T08:32:00Z">
                  <w:rPr>
                    <w:color w:val="000000"/>
                  </w:rPr>
                </w:rPrChange>
              </w:rPr>
              <w:delText>3.2. Tiền xử lý dữ liệu</w:delText>
            </w:r>
            <w:r w:rsidRPr="0083310F" w:rsidDel="00885B80">
              <w:rPr>
                <w:noProof/>
                <w:color w:val="000000"/>
                <w:sz w:val="22"/>
                <w:szCs w:val="22"/>
                <w:rPrChange w:id="709" w:author="Lien Le" w:date="2024-12-11T15:32:00Z" w16du:dateUtc="2024-12-11T08:32:00Z">
                  <w:rPr>
                    <w:color w:val="000000"/>
                  </w:rPr>
                </w:rPrChange>
              </w:rPr>
              <w:tab/>
              <w:delText>25</w:delText>
            </w:r>
          </w:del>
        </w:p>
        <w:p w14:paraId="648B2435" w14:textId="537ACFE5" w:rsidR="00B356BA" w:rsidRPr="0083310F" w:rsidDel="00885B80" w:rsidRDefault="00000000" w:rsidP="0083310F">
          <w:pPr>
            <w:tabs>
              <w:tab w:val="right" w:pos="12000"/>
            </w:tabs>
            <w:spacing w:before="60" w:after="0" w:line="276" w:lineRule="auto"/>
            <w:ind w:left="720"/>
            <w:rPr>
              <w:del w:id="710" w:author="Lien Le" w:date="2024-12-11T16:34:00Z" w16du:dateUtc="2024-12-11T09:34:00Z"/>
              <w:noProof/>
              <w:color w:val="000000"/>
              <w:sz w:val="22"/>
              <w:szCs w:val="22"/>
            </w:rPr>
            <w:pPrChange w:id="711" w:author="Lien Le" w:date="2024-12-11T15:32:00Z" w16du:dateUtc="2024-12-11T08:32:00Z">
              <w:pPr>
                <w:tabs>
                  <w:tab w:val="right" w:pos="12000"/>
                </w:tabs>
                <w:spacing w:before="60" w:after="0" w:line="240" w:lineRule="auto"/>
                <w:ind w:left="720"/>
              </w:pPr>
            </w:pPrChange>
          </w:pPr>
          <w:del w:id="712" w:author="Lien Le" w:date="2024-12-11T16:34:00Z" w16du:dateUtc="2024-12-11T09:34:00Z">
            <w:r w:rsidRPr="0083310F" w:rsidDel="00885B80">
              <w:rPr>
                <w:noProof/>
                <w:color w:val="000000"/>
                <w:sz w:val="22"/>
                <w:szCs w:val="22"/>
                <w:rPrChange w:id="713" w:author="Lien Le" w:date="2024-12-11T15:32:00Z" w16du:dateUtc="2024-12-11T08:32:00Z">
                  <w:rPr>
                    <w:color w:val="000000"/>
                  </w:rPr>
                </w:rPrChange>
              </w:rPr>
              <w:delText>3.2.2. Chuyển đổi và chuẩn hóa dữ liệu</w:delText>
            </w:r>
            <w:r w:rsidRPr="0083310F" w:rsidDel="00885B80">
              <w:rPr>
                <w:noProof/>
                <w:color w:val="000000"/>
                <w:sz w:val="22"/>
                <w:szCs w:val="22"/>
                <w:rPrChange w:id="714" w:author="Lien Le" w:date="2024-12-11T15:32:00Z" w16du:dateUtc="2024-12-11T08:32:00Z">
                  <w:rPr>
                    <w:color w:val="000000"/>
                  </w:rPr>
                </w:rPrChange>
              </w:rPr>
              <w:tab/>
              <w:delText>25</w:delText>
            </w:r>
          </w:del>
        </w:p>
        <w:p w14:paraId="48F8EA8F" w14:textId="14DF1C43" w:rsidR="00B356BA" w:rsidRPr="0083310F" w:rsidDel="00885B80" w:rsidRDefault="00000000" w:rsidP="0083310F">
          <w:pPr>
            <w:tabs>
              <w:tab w:val="right" w:pos="12000"/>
            </w:tabs>
            <w:spacing w:before="60" w:after="0" w:line="276" w:lineRule="auto"/>
            <w:ind w:left="720"/>
            <w:rPr>
              <w:del w:id="715" w:author="Lien Le" w:date="2024-12-11T16:34:00Z" w16du:dateUtc="2024-12-11T09:34:00Z"/>
              <w:noProof/>
              <w:color w:val="000000"/>
              <w:sz w:val="22"/>
              <w:szCs w:val="22"/>
            </w:rPr>
            <w:pPrChange w:id="716" w:author="Lien Le" w:date="2024-12-11T15:32:00Z" w16du:dateUtc="2024-12-11T08:32:00Z">
              <w:pPr>
                <w:tabs>
                  <w:tab w:val="right" w:pos="12000"/>
                </w:tabs>
                <w:spacing w:before="60" w:after="0" w:line="240" w:lineRule="auto"/>
                <w:ind w:left="720"/>
              </w:pPr>
            </w:pPrChange>
          </w:pPr>
          <w:del w:id="717" w:author="Lien Le" w:date="2024-12-11T16:34:00Z" w16du:dateUtc="2024-12-11T09:34:00Z">
            <w:r w:rsidRPr="0083310F" w:rsidDel="00885B80">
              <w:rPr>
                <w:noProof/>
                <w:color w:val="000000"/>
                <w:sz w:val="22"/>
                <w:szCs w:val="22"/>
                <w:rPrChange w:id="718" w:author="Lien Le" w:date="2024-12-11T15:32:00Z" w16du:dateUtc="2024-12-11T08:32:00Z">
                  <w:rPr>
                    <w:color w:val="000000"/>
                  </w:rPr>
                </w:rPrChange>
              </w:rPr>
              <w:delText>3.2.3. Biến đổi dữ liệu (Data Transformation)</w:delText>
            </w:r>
            <w:r w:rsidRPr="0083310F" w:rsidDel="00885B80">
              <w:rPr>
                <w:noProof/>
                <w:color w:val="000000"/>
                <w:sz w:val="22"/>
                <w:szCs w:val="22"/>
                <w:rPrChange w:id="719" w:author="Lien Le" w:date="2024-12-11T15:32:00Z" w16du:dateUtc="2024-12-11T08:32:00Z">
                  <w:rPr>
                    <w:color w:val="000000"/>
                  </w:rPr>
                </w:rPrChange>
              </w:rPr>
              <w:tab/>
              <w:delText>26</w:delText>
            </w:r>
          </w:del>
        </w:p>
        <w:p w14:paraId="104B399B" w14:textId="3CAD4F20" w:rsidR="00B356BA" w:rsidRPr="0083310F" w:rsidDel="00885B80" w:rsidRDefault="00000000" w:rsidP="0083310F">
          <w:pPr>
            <w:tabs>
              <w:tab w:val="right" w:pos="12000"/>
            </w:tabs>
            <w:spacing w:before="60" w:after="0" w:line="276" w:lineRule="auto"/>
            <w:ind w:left="720"/>
            <w:rPr>
              <w:del w:id="720" w:author="Lien Le" w:date="2024-12-11T16:34:00Z" w16du:dateUtc="2024-12-11T09:34:00Z"/>
              <w:noProof/>
              <w:color w:val="000000"/>
              <w:sz w:val="22"/>
              <w:szCs w:val="22"/>
            </w:rPr>
            <w:pPrChange w:id="721" w:author="Lien Le" w:date="2024-12-11T15:32:00Z" w16du:dateUtc="2024-12-11T08:32:00Z">
              <w:pPr>
                <w:tabs>
                  <w:tab w:val="right" w:pos="12000"/>
                </w:tabs>
                <w:spacing w:before="60" w:after="0" w:line="240" w:lineRule="auto"/>
                <w:ind w:left="720"/>
              </w:pPr>
            </w:pPrChange>
          </w:pPr>
          <w:del w:id="722" w:author="Lien Le" w:date="2024-12-11T16:34:00Z" w16du:dateUtc="2024-12-11T09:34:00Z">
            <w:r w:rsidRPr="0083310F" w:rsidDel="00885B80">
              <w:rPr>
                <w:noProof/>
                <w:color w:val="000000"/>
                <w:sz w:val="22"/>
                <w:szCs w:val="22"/>
                <w:rPrChange w:id="723" w:author="Lien Le" w:date="2024-12-11T15:32:00Z" w16du:dateUtc="2024-12-11T08:32:00Z">
                  <w:rPr>
                    <w:color w:val="000000"/>
                  </w:rPr>
                </w:rPrChange>
              </w:rPr>
              <w:delText>3.2.4. Phân chia dữ liệu (Data Splitting)</w:delText>
            </w:r>
            <w:r w:rsidRPr="0083310F" w:rsidDel="00885B80">
              <w:rPr>
                <w:noProof/>
                <w:color w:val="000000"/>
                <w:sz w:val="22"/>
                <w:szCs w:val="22"/>
                <w:rPrChange w:id="724" w:author="Lien Le" w:date="2024-12-11T15:32:00Z" w16du:dateUtc="2024-12-11T08:32:00Z">
                  <w:rPr>
                    <w:color w:val="000000"/>
                  </w:rPr>
                </w:rPrChange>
              </w:rPr>
              <w:tab/>
              <w:delText>26</w:delText>
            </w:r>
          </w:del>
        </w:p>
        <w:p w14:paraId="30EDB7FE" w14:textId="0E070700" w:rsidR="00B356BA" w:rsidRPr="0083310F" w:rsidDel="00885B80" w:rsidRDefault="00000000" w:rsidP="0083310F">
          <w:pPr>
            <w:tabs>
              <w:tab w:val="right" w:pos="12000"/>
            </w:tabs>
            <w:spacing w:before="60" w:after="0" w:line="276" w:lineRule="auto"/>
            <w:ind w:left="720"/>
            <w:rPr>
              <w:del w:id="725" w:author="Lien Le" w:date="2024-12-11T16:34:00Z" w16du:dateUtc="2024-12-11T09:34:00Z"/>
              <w:noProof/>
              <w:color w:val="000000"/>
              <w:sz w:val="22"/>
              <w:szCs w:val="22"/>
            </w:rPr>
            <w:pPrChange w:id="726" w:author="Lien Le" w:date="2024-12-11T15:32:00Z" w16du:dateUtc="2024-12-11T08:32:00Z">
              <w:pPr>
                <w:tabs>
                  <w:tab w:val="right" w:pos="12000"/>
                </w:tabs>
                <w:spacing w:before="60" w:after="0" w:line="240" w:lineRule="auto"/>
                <w:ind w:left="720"/>
              </w:pPr>
            </w:pPrChange>
          </w:pPr>
          <w:del w:id="727" w:author="Lien Le" w:date="2024-12-11T16:34:00Z" w16du:dateUtc="2024-12-11T09:34:00Z">
            <w:r w:rsidRPr="0083310F" w:rsidDel="00885B80">
              <w:rPr>
                <w:noProof/>
                <w:color w:val="000000"/>
                <w:sz w:val="22"/>
                <w:szCs w:val="22"/>
              </w:rPr>
              <w:delText>3.3. Phân tích khám phá dữ liệu (Exploratory Data Analysis - EDA)</w:delText>
            </w:r>
            <w:r w:rsidRPr="0083310F" w:rsidDel="00885B80">
              <w:rPr>
                <w:noProof/>
                <w:color w:val="000000"/>
                <w:sz w:val="22"/>
                <w:szCs w:val="22"/>
              </w:rPr>
              <w:tab/>
              <w:delText>27</w:delText>
            </w:r>
          </w:del>
        </w:p>
        <w:p w14:paraId="2AB84618" w14:textId="378C024E" w:rsidR="00B356BA" w:rsidRPr="0083310F" w:rsidDel="00885B80" w:rsidRDefault="00000000" w:rsidP="0083310F">
          <w:pPr>
            <w:tabs>
              <w:tab w:val="right" w:pos="12000"/>
            </w:tabs>
            <w:spacing w:before="60" w:after="0" w:line="276" w:lineRule="auto"/>
            <w:ind w:left="1080"/>
            <w:rPr>
              <w:del w:id="728" w:author="Lien Le" w:date="2024-12-11T16:34:00Z" w16du:dateUtc="2024-12-11T09:34:00Z"/>
              <w:noProof/>
              <w:color w:val="000000"/>
              <w:sz w:val="22"/>
              <w:szCs w:val="22"/>
            </w:rPr>
            <w:pPrChange w:id="729" w:author="Lien Le" w:date="2024-12-11T15:32:00Z" w16du:dateUtc="2024-12-11T08:32:00Z">
              <w:pPr>
                <w:tabs>
                  <w:tab w:val="right" w:pos="12000"/>
                </w:tabs>
                <w:spacing w:before="60" w:after="0" w:line="240" w:lineRule="auto"/>
                <w:ind w:left="1080"/>
              </w:pPr>
            </w:pPrChange>
          </w:pPr>
          <w:del w:id="730" w:author="Lien Le" w:date="2024-12-11T16:34:00Z" w16du:dateUtc="2024-12-11T09:34:00Z">
            <w:r w:rsidRPr="0083310F" w:rsidDel="00885B80">
              <w:rPr>
                <w:noProof/>
                <w:color w:val="000000"/>
                <w:sz w:val="22"/>
                <w:szCs w:val="22"/>
              </w:rPr>
              <w:delText>3.3.1. Tổng quan dữ liệu</w:delText>
            </w:r>
            <w:r w:rsidRPr="0083310F" w:rsidDel="00885B80">
              <w:rPr>
                <w:noProof/>
                <w:color w:val="000000"/>
                <w:sz w:val="22"/>
                <w:szCs w:val="22"/>
              </w:rPr>
              <w:tab/>
              <w:delText>27</w:delText>
            </w:r>
          </w:del>
        </w:p>
        <w:p w14:paraId="7A65D0BF" w14:textId="4B40625F" w:rsidR="00B356BA" w:rsidRPr="0083310F" w:rsidDel="00885B80" w:rsidRDefault="00000000" w:rsidP="0083310F">
          <w:pPr>
            <w:tabs>
              <w:tab w:val="right" w:pos="12000"/>
            </w:tabs>
            <w:spacing w:before="60" w:after="0" w:line="276" w:lineRule="auto"/>
            <w:ind w:left="1080"/>
            <w:rPr>
              <w:del w:id="731" w:author="Lien Le" w:date="2024-12-11T16:34:00Z" w16du:dateUtc="2024-12-11T09:34:00Z"/>
              <w:noProof/>
              <w:color w:val="000000"/>
              <w:sz w:val="22"/>
              <w:szCs w:val="22"/>
            </w:rPr>
            <w:pPrChange w:id="732" w:author="Lien Le" w:date="2024-12-11T15:32:00Z" w16du:dateUtc="2024-12-11T08:32:00Z">
              <w:pPr>
                <w:tabs>
                  <w:tab w:val="right" w:pos="12000"/>
                </w:tabs>
                <w:spacing w:before="60" w:after="0" w:line="240" w:lineRule="auto"/>
                <w:ind w:left="1080"/>
              </w:pPr>
            </w:pPrChange>
          </w:pPr>
          <w:del w:id="733" w:author="Lien Le" w:date="2024-12-11T16:34:00Z" w16du:dateUtc="2024-12-11T09:34:00Z">
            <w:r w:rsidRPr="0083310F" w:rsidDel="00885B80">
              <w:rPr>
                <w:noProof/>
                <w:color w:val="000000"/>
                <w:sz w:val="22"/>
                <w:szCs w:val="22"/>
              </w:rPr>
              <w:delText>3.3.2. Mối tương quan giữa các cổ phiếu</w:delText>
            </w:r>
            <w:r w:rsidRPr="0083310F" w:rsidDel="00885B80">
              <w:rPr>
                <w:noProof/>
                <w:color w:val="000000"/>
                <w:sz w:val="22"/>
                <w:szCs w:val="22"/>
              </w:rPr>
              <w:tab/>
              <w:delText>27</w:delText>
            </w:r>
          </w:del>
        </w:p>
        <w:p w14:paraId="2F061AE9" w14:textId="01F5E80D" w:rsidR="00B356BA" w:rsidRPr="0083310F" w:rsidDel="00885B80" w:rsidRDefault="00000000" w:rsidP="0083310F">
          <w:pPr>
            <w:tabs>
              <w:tab w:val="right" w:pos="12000"/>
            </w:tabs>
            <w:spacing w:before="60" w:after="0" w:line="276" w:lineRule="auto"/>
            <w:ind w:left="1080"/>
            <w:rPr>
              <w:del w:id="734" w:author="Lien Le" w:date="2024-12-11T16:34:00Z" w16du:dateUtc="2024-12-11T09:34:00Z"/>
              <w:noProof/>
              <w:color w:val="000000"/>
              <w:sz w:val="22"/>
              <w:szCs w:val="22"/>
            </w:rPr>
            <w:pPrChange w:id="735" w:author="Lien Le" w:date="2024-12-11T15:32:00Z" w16du:dateUtc="2024-12-11T08:32:00Z">
              <w:pPr>
                <w:tabs>
                  <w:tab w:val="right" w:pos="12000"/>
                </w:tabs>
                <w:spacing w:before="60" w:after="0" w:line="240" w:lineRule="auto"/>
                <w:ind w:left="1080"/>
              </w:pPr>
            </w:pPrChange>
          </w:pPr>
          <w:del w:id="736" w:author="Lien Le" w:date="2024-12-11T16:34:00Z" w16du:dateUtc="2024-12-11T09:34:00Z">
            <w:r w:rsidRPr="0083310F" w:rsidDel="00885B80">
              <w:rPr>
                <w:noProof/>
                <w:color w:val="000000"/>
                <w:sz w:val="22"/>
                <w:szCs w:val="22"/>
              </w:rPr>
              <w:delText>3.3.3. Phân tích động thái giá cổ phiếu</w:delText>
            </w:r>
            <w:r w:rsidRPr="0083310F" w:rsidDel="00885B80">
              <w:rPr>
                <w:noProof/>
                <w:color w:val="000000"/>
                <w:sz w:val="22"/>
                <w:szCs w:val="22"/>
              </w:rPr>
              <w:tab/>
              <w:delText>28</w:delText>
            </w:r>
          </w:del>
        </w:p>
        <w:p w14:paraId="1843294D" w14:textId="141D4D7D" w:rsidR="00B356BA" w:rsidRPr="0083310F" w:rsidDel="00885B80" w:rsidRDefault="00000000" w:rsidP="0083310F">
          <w:pPr>
            <w:tabs>
              <w:tab w:val="right" w:pos="12000"/>
            </w:tabs>
            <w:spacing w:before="60" w:after="0" w:line="276" w:lineRule="auto"/>
            <w:ind w:left="1080"/>
            <w:rPr>
              <w:del w:id="737" w:author="Lien Le" w:date="2024-12-11T16:34:00Z" w16du:dateUtc="2024-12-11T09:34:00Z"/>
              <w:noProof/>
              <w:color w:val="000000"/>
              <w:sz w:val="22"/>
              <w:szCs w:val="22"/>
            </w:rPr>
            <w:pPrChange w:id="738" w:author="Lien Le" w:date="2024-12-11T15:32:00Z" w16du:dateUtc="2024-12-11T08:32:00Z">
              <w:pPr>
                <w:tabs>
                  <w:tab w:val="right" w:pos="12000"/>
                </w:tabs>
                <w:spacing w:before="60" w:after="0" w:line="240" w:lineRule="auto"/>
                <w:ind w:left="1080"/>
              </w:pPr>
            </w:pPrChange>
          </w:pPr>
          <w:del w:id="739" w:author="Lien Le" w:date="2024-12-11T16:34:00Z" w16du:dateUtc="2024-12-11T09:34:00Z">
            <w:r w:rsidRPr="0083310F" w:rsidDel="00885B80">
              <w:rPr>
                <w:noProof/>
                <w:color w:val="000000"/>
                <w:sz w:val="22"/>
                <w:szCs w:val="22"/>
              </w:rPr>
              <w:delText>3.3.4. Phân tích ngoại lai (Outlier Analysis)</w:delText>
            </w:r>
            <w:r w:rsidRPr="0083310F" w:rsidDel="00885B80">
              <w:rPr>
                <w:noProof/>
                <w:color w:val="000000"/>
                <w:sz w:val="22"/>
                <w:szCs w:val="22"/>
              </w:rPr>
              <w:tab/>
              <w:delText>29</w:delText>
            </w:r>
          </w:del>
        </w:p>
        <w:p w14:paraId="63941B7A" w14:textId="1582B3ED" w:rsidR="00B356BA" w:rsidRPr="0083310F" w:rsidDel="00885B80" w:rsidRDefault="00000000" w:rsidP="0083310F">
          <w:pPr>
            <w:tabs>
              <w:tab w:val="right" w:pos="12000"/>
            </w:tabs>
            <w:spacing w:before="60" w:after="0" w:line="276" w:lineRule="auto"/>
            <w:ind w:left="1080"/>
            <w:rPr>
              <w:del w:id="740" w:author="Lien Le" w:date="2024-12-11T16:34:00Z" w16du:dateUtc="2024-12-11T09:34:00Z"/>
              <w:noProof/>
              <w:color w:val="000000"/>
              <w:sz w:val="22"/>
              <w:szCs w:val="22"/>
            </w:rPr>
            <w:pPrChange w:id="741" w:author="Lien Le" w:date="2024-12-11T15:32:00Z" w16du:dateUtc="2024-12-11T08:32:00Z">
              <w:pPr>
                <w:tabs>
                  <w:tab w:val="right" w:pos="12000"/>
                </w:tabs>
                <w:spacing w:before="60" w:after="0" w:line="240" w:lineRule="auto"/>
                <w:ind w:left="1080"/>
              </w:pPr>
            </w:pPrChange>
          </w:pPr>
          <w:del w:id="742" w:author="Lien Le" w:date="2024-12-11T16:34:00Z" w16du:dateUtc="2024-12-11T09:34:00Z">
            <w:r w:rsidRPr="0083310F" w:rsidDel="00885B80">
              <w:rPr>
                <w:noProof/>
                <w:color w:val="000000"/>
                <w:sz w:val="22"/>
                <w:szCs w:val="22"/>
              </w:rPr>
              <w:delText>3.3.5. Trực quan hóa kết quả</w:delText>
            </w:r>
            <w:r w:rsidRPr="0083310F" w:rsidDel="00885B80">
              <w:rPr>
                <w:noProof/>
                <w:color w:val="000000"/>
                <w:sz w:val="22"/>
                <w:szCs w:val="22"/>
              </w:rPr>
              <w:tab/>
              <w:delText>29</w:delText>
            </w:r>
          </w:del>
        </w:p>
        <w:p w14:paraId="43EF137A" w14:textId="6A7EA623" w:rsidR="00B356BA" w:rsidRPr="0083310F" w:rsidDel="00885B80" w:rsidRDefault="00000000" w:rsidP="0083310F">
          <w:pPr>
            <w:tabs>
              <w:tab w:val="right" w:pos="12000"/>
            </w:tabs>
            <w:spacing w:before="60" w:after="0" w:line="276" w:lineRule="auto"/>
            <w:rPr>
              <w:del w:id="743" w:author="Lien Le" w:date="2024-12-11T16:34:00Z" w16du:dateUtc="2024-12-11T09:34:00Z"/>
              <w:b/>
              <w:noProof/>
              <w:color w:val="000000"/>
              <w:sz w:val="22"/>
              <w:szCs w:val="22"/>
            </w:rPr>
            <w:pPrChange w:id="744" w:author="Lien Le" w:date="2024-12-11T15:32:00Z" w16du:dateUtc="2024-12-11T08:32:00Z">
              <w:pPr>
                <w:tabs>
                  <w:tab w:val="right" w:pos="12000"/>
                </w:tabs>
                <w:spacing w:before="60" w:after="0" w:line="240" w:lineRule="auto"/>
              </w:pPr>
            </w:pPrChange>
          </w:pPr>
          <w:del w:id="745" w:author="Lien Le" w:date="2024-12-11T16:34:00Z" w16du:dateUtc="2024-12-11T09:34:00Z">
            <w:r w:rsidRPr="0083310F" w:rsidDel="00885B80">
              <w:rPr>
                <w:b/>
                <w:noProof/>
                <w:color w:val="000000"/>
                <w:sz w:val="22"/>
                <w:szCs w:val="22"/>
              </w:rPr>
              <w:delText>CHƯƠNG 4: PAIR TRADING VÀ REVERSAL TRADING</w:delText>
            </w:r>
            <w:r w:rsidRPr="0083310F" w:rsidDel="00885B80">
              <w:rPr>
                <w:b/>
                <w:noProof/>
                <w:color w:val="000000"/>
                <w:sz w:val="22"/>
                <w:szCs w:val="22"/>
              </w:rPr>
              <w:tab/>
              <w:delText>30</w:delText>
            </w:r>
          </w:del>
        </w:p>
        <w:p w14:paraId="45CB0856" w14:textId="5B6177D2" w:rsidR="00B356BA" w:rsidRPr="0083310F" w:rsidDel="00885B80" w:rsidRDefault="00000000" w:rsidP="0083310F">
          <w:pPr>
            <w:tabs>
              <w:tab w:val="right" w:pos="12000"/>
            </w:tabs>
            <w:spacing w:before="60" w:after="0" w:line="276" w:lineRule="auto"/>
            <w:ind w:left="360"/>
            <w:rPr>
              <w:del w:id="746" w:author="Lien Le" w:date="2024-12-11T16:34:00Z" w16du:dateUtc="2024-12-11T09:34:00Z"/>
              <w:noProof/>
              <w:color w:val="000000"/>
              <w:sz w:val="22"/>
              <w:szCs w:val="22"/>
            </w:rPr>
            <w:pPrChange w:id="747" w:author="Lien Le" w:date="2024-12-11T15:32:00Z" w16du:dateUtc="2024-12-11T08:32:00Z">
              <w:pPr>
                <w:tabs>
                  <w:tab w:val="right" w:pos="12000"/>
                </w:tabs>
                <w:spacing w:before="60" w:after="0" w:line="240" w:lineRule="auto"/>
                <w:ind w:left="360"/>
              </w:pPr>
            </w:pPrChange>
          </w:pPr>
          <w:del w:id="748" w:author="Lien Le" w:date="2024-12-11T16:34:00Z" w16du:dateUtc="2024-12-11T09:34:00Z">
            <w:r w:rsidRPr="0083310F" w:rsidDel="00885B80">
              <w:rPr>
                <w:noProof/>
                <w:color w:val="000000"/>
                <w:sz w:val="22"/>
                <w:szCs w:val="22"/>
              </w:rPr>
              <w:delText>4.1. Pair Trading</w:delText>
            </w:r>
            <w:r w:rsidRPr="0083310F" w:rsidDel="00885B80">
              <w:rPr>
                <w:noProof/>
                <w:color w:val="000000"/>
                <w:sz w:val="22"/>
                <w:szCs w:val="22"/>
              </w:rPr>
              <w:tab/>
              <w:delText>30</w:delText>
            </w:r>
          </w:del>
        </w:p>
        <w:p w14:paraId="190B9CFE" w14:textId="157CF1C7" w:rsidR="00B356BA" w:rsidRPr="0083310F" w:rsidDel="00885B80" w:rsidRDefault="00000000" w:rsidP="0083310F">
          <w:pPr>
            <w:tabs>
              <w:tab w:val="right" w:pos="12000"/>
            </w:tabs>
            <w:spacing w:before="60" w:after="0" w:line="276" w:lineRule="auto"/>
            <w:ind w:left="360"/>
            <w:rPr>
              <w:del w:id="749" w:author="Lien Le" w:date="2024-12-11T16:34:00Z" w16du:dateUtc="2024-12-11T09:34:00Z"/>
              <w:noProof/>
              <w:color w:val="000000"/>
              <w:sz w:val="22"/>
              <w:szCs w:val="22"/>
            </w:rPr>
            <w:pPrChange w:id="750" w:author="Lien Le" w:date="2024-12-11T15:32:00Z" w16du:dateUtc="2024-12-11T08:32:00Z">
              <w:pPr>
                <w:tabs>
                  <w:tab w:val="right" w:pos="12000"/>
                </w:tabs>
                <w:spacing w:before="60" w:after="0" w:line="240" w:lineRule="auto"/>
                <w:ind w:left="360"/>
              </w:pPr>
            </w:pPrChange>
          </w:pPr>
          <w:del w:id="751" w:author="Lien Le" w:date="2024-12-11T16:34:00Z" w16du:dateUtc="2024-12-11T09:34:00Z">
            <w:r w:rsidRPr="0083310F" w:rsidDel="00885B80">
              <w:rPr>
                <w:noProof/>
                <w:color w:val="000000"/>
                <w:sz w:val="22"/>
                <w:szCs w:val="22"/>
              </w:rPr>
              <w:delText>4.2. Reversal Trading</w:delText>
            </w:r>
            <w:r w:rsidRPr="0083310F" w:rsidDel="00885B80">
              <w:rPr>
                <w:noProof/>
                <w:color w:val="000000"/>
                <w:sz w:val="22"/>
                <w:szCs w:val="22"/>
              </w:rPr>
              <w:tab/>
              <w:delText>31</w:delText>
            </w:r>
          </w:del>
        </w:p>
        <w:p w14:paraId="6D927644" w14:textId="22D54E7C" w:rsidR="00B356BA" w:rsidRPr="0083310F" w:rsidDel="00885B80" w:rsidRDefault="00000000" w:rsidP="0083310F">
          <w:pPr>
            <w:tabs>
              <w:tab w:val="right" w:pos="12000"/>
            </w:tabs>
            <w:spacing w:before="60" w:after="0" w:line="276" w:lineRule="auto"/>
            <w:ind w:left="360"/>
            <w:rPr>
              <w:del w:id="752" w:author="Lien Le" w:date="2024-12-11T16:34:00Z" w16du:dateUtc="2024-12-11T09:34:00Z"/>
              <w:noProof/>
              <w:color w:val="000000"/>
              <w:sz w:val="22"/>
              <w:szCs w:val="22"/>
            </w:rPr>
            <w:pPrChange w:id="753" w:author="Lien Le" w:date="2024-12-11T15:32:00Z" w16du:dateUtc="2024-12-11T08:32:00Z">
              <w:pPr>
                <w:tabs>
                  <w:tab w:val="right" w:pos="12000"/>
                </w:tabs>
                <w:spacing w:before="60" w:after="0" w:line="240" w:lineRule="auto"/>
                <w:ind w:left="360"/>
              </w:pPr>
            </w:pPrChange>
          </w:pPr>
          <w:del w:id="754" w:author="Lien Le" w:date="2024-12-11T16:34:00Z" w16du:dateUtc="2024-12-11T09:34:00Z">
            <w:r w:rsidRPr="0083310F" w:rsidDel="00885B80">
              <w:rPr>
                <w:noProof/>
                <w:color w:val="000000"/>
                <w:sz w:val="22"/>
                <w:szCs w:val="22"/>
              </w:rPr>
              <w:delText>4.3. Ứng dụng</w:delText>
            </w:r>
          </w:del>
          <w:del w:id="755" w:author="Lien Le" w:date="2024-12-11T15:43:00Z" w16du:dateUtc="2024-12-11T08:43:00Z">
            <w:r w:rsidRPr="0083310F" w:rsidDel="00180E2C">
              <w:rPr>
                <w:noProof/>
                <w:color w:val="000000"/>
                <w:sz w:val="22"/>
                <w:szCs w:val="22"/>
              </w:rPr>
              <w:delText>:</w:delText>
            </w:r>
          </w:del>
          <w:del w:id="756" w:author="Lien Le" w:date="2024-12-11T16:34:00Z" w16du:dateUtc="2024-12-11T09:34:00Z">
            <w:r w:rsidRPr="0083310F" w:rsidDel="00885B80">
              <w:rPr>
                <w:noProof/>
                <w:color w:val="000000"/>
                <w:sz w:val="22"/>
                <w:szCs w:val="22"/>
              </w:rPr>
              <w:delText xml:space="preserve"> Pair Trading và Reversal Trading</w:delText>
            </w:r>
            <w:r w:rsidRPr="0083310F" w:rsidDel="00885B80">
              <w:rPr>
                <w:noProof/>
                <w:color w:val="000000"/>
                <w:sz w:val="22"/>
                <w:szCs w:val="22"/>
              </w:rPr>
              <w:tab/>
              <w:delText>33</w:delText>
            </w:r>
          </w:del>
        </w:p>
        <w:p w14:paraId="26CFFF2C" w14:textId="37C8FC36" w:rsidR="00B356BA" w:rsidRPr="0083310F" w:rsidDel="00885B80" w:rsidRDefault="00000000" w:rsidP="0083310F">
          <w:pPr>
            <w:tabs>
              <w:tab w:val="right" w:pos="12000"/>
            </w:tabs>
            <w:spacing w:before="60" w:after="0" w:line="276" w:lineRule="auto"/>
            <w:ind w:left="720"/>
            <w:rPr>
              <w:del w:id="757" w:author="Lien Le" w:date="2024-12-11T16:34:00Z" w16du:dateUtc="2024-12-11T09:34:00Z"/>
              <w:noProof/>
              <w:color w:val="000000"/>
              <w:sz w:val="22"/>
              <w:szCs w:val="22"/>
            </w:rPr>
            <w:pPrChange w:id="758" w:author="Lien Le" w:date="2024-12-11T15:32:00Z" w16du:dateUtc="2024-12-11T08:32:00Z">
              <w:pPr>
                <w:tabs>
                  <w:tab w:val="right" w:pos="12000"/>
                </w:tabs>
                <w:spacing w:before="60" w:after="0" w:line="240" w:lineRule="auto"/>
                <w:ind w:left="720"/>
              </w:pPr>
            </w:pPrChange>
          </w:pPr>
          <w:del w:id="759" w:author="Lien Le" w:date="2024-12-11T16:34:00Z" w16du:dateUtc="2024-12-11T09:34:00Z">
            <w:r w:rsidRPr="0083310F" w:rsidDel="00885B80">
              <w:rPr>
                <w:noProof/>
                <w:color w:val="000000"/>
                <w:sz w:val="22"/>
                <w:szCs w:val="22"/>
              </w:rPr>
              <w:delText>4.3.1 Ứng dụng Pair Trading</w:delText>
            </w:r>
            <w:r w:rsidRPr="0083310F" w:rsidDel="00885B80">
              <w:rPr>
                <w:noProof/>
                <w:color w:val="000000"/>
                <w:sz w:val="22"/>
                <w:szCs w:val="22"/>
              </w:rPr>
              <w:tab/>
              <w:delText>33</w:delText>
            </w:r>
          </w:del>
        </w:p>
        <w:p w14:paraId="147D0730" w14:textId="7B76CCC9" w:rsidR="00B356BA" w:rsidRPr="0083310F" w:rsidDel="00885B80" w:rsidRDefault="00000000" w:rsidP="0083310F">
          <w:pPr>
            <w:tabs>
              <w:tab w:val="right" w:pos="12000"/>
            </w:tabs>
            <w:spacing w:before="60" w:after="0" w:line="276" w:lineRule="auto"/>
            <w:ind w:left="720"/>
            <w:rPr>
              <w:del w:id="760" w:author="Lien Le" w:date="2024-12-11T16:34:00Z" w16du:dateUtc="2024-12-11T09:34:00Z"/>
              <w:noProof/>
              <w:color w:val="000000"/>
              <w:sz w:val="22"/>
              <w:szCs w:val="22"/>
            </w:rPr>
            <w:pPrChange w:id="761" w:author="Lien Le" w:date="2024-12-11T15:32:00Z" w16du:dateUtc="2024-12-11T08:32:00Z">
              <w:pPr>
                <w:tabs>
                  <w:tab w:val="right" w:pos="12000"/>
                </w:tabs>
                <w:spacing w:before="60" w:after="0" w:line="240" w:lineRule="auto"/>
                <w:ind w:left="720"/>
              </w:pPr>
            </w:pPrChange>
          </w:pPr>
          <w:del w:id="762" w:author="Lien Le" w:date="2024-12-11T16:34:00Z" w16du:dateUtc="2024-12-11T09:34:00Z">
            <w:r w:rsidRPr="0083310F" w:rsidDel="00885B80">
              <w:rPr>
                <w:noProof/>
                <w:color w:val="000000"/>
                <w:sz w:val="22"/>
                <w:szCs w:val="22"/>
              </w:rPr>
              <w:delText>4.3.2 Ứng dụng Reversal Trading</w:delText>
            </w:r>
            <w:r w:rsidRPr="0083310F" w:rsidDel="00885B80">
              <w:rPr>
                <w:noProof/>
                <w:color w:val="000000"/>
                <w:sz w:val="22"/>
                <w:szCs w:val="22"/>
              </w:rPr>
              <w:tab/>
              <w:delText>35</w:delText>
            </w:r>
          </w:del>
        </w:p>
        <w:p w14:paraId="1B898BDD" w14:textId="742869BD" w:rsidR="00B356BA" w:rsidRPr="0083310F" w:rsidDel="00885B80" w:rsidRDefault="00000000" w:rsidP="0083310F">
          <w:pPr>
            <w:tabs>
              <w:tab w:val="right" w:pos="12000"/>
            </w:tabs>
            <w:spacing w:before="60" w:after="0" w:line="276" w:lineRule="auto"/>
            <w:ind w:left="720"/>
            <w:rPr>
              <w:del w:id="763" w:author="Lien Le" w:date="2024-12-11T16:34:00Z" w16du:dateUtc="2024-12-11T09:34:00Z"/>
              <w:noProof/>
              <w:color w:val="000000"/>
              <w:sz w:val="22"/>
              <w:szCs w:val="22"/>
            </w:rPr>
            <w:pPrChange w:id="764" w:author="Lien Le" w:date="2024-12-11T15:32:00Z" w16du:dateUtc="2024-12-11T08:32:00Z">
              <w:pPr>
                <w:tabs>
                  <w:tab w:val="right" w:pos="12000"/>
                </w:tabs>
                <w:spacing w:before="60" w:after="0" w:line="240" w:lineRule="auto"/>
                <w:ind w:left="720"/>
              </w:pPr>
            </w:pPrChange>
          </w:pPr>
          <w:del w:id="765" w:author="Lien Le" w:date="2024-12-11T16:34:00Z" w16du:dateUtc="2024-12-11T09:34:00Z">
            <w:r w:rsidRPr="0083310F" w:rsidDel="00885B80">
              <w:rPr>
                <w:noProof/>
                <w:color w:val="000000"/>
                <w:sz w:val="22"/>
                <w:szCs w:val="22"/>
              </w:rPr>
              <w:delText>4.3.3 So sánh Pair Trading và Reversal Trading</w:delText>
            </w:r>
            <w:r w:rsidRPr="0083310F" w:rsidDel="00885B80">
              <w:rPr>
                <w:noProof/>
                <w:color w:val="000000"/>
                <w:sz w:val="22"/>
                <w:szCs w:val="22"/>
              </w:rPr>
              <w:tab/>
              <w:delText>36</w:delText>
            </w:r>
          </w:del>
        </w:p>
        <w:p w14:paraId="06C76572" w14:textId="2D048484" w:rsidR="00B356BA" w:rsidRPr="0083310F" w:rsidDel="00885B80" w:rsidRDefault="00000000" w:rsidP="0083310F">
          <w:pPr>
            <w:tabs>
              <w:tab w:val="right" w:pos="12000"/>
            </w:tabs>
            <w:spacing w:before="60" w:after="0" w:line="276" w:lineRule="auto"/>
            <w:rPr>
              <w:del w:id="766" w:author="Lien Le" w:date="2024-12-11T16:34:00Z" w16du:dateUtc="2024-12-11T09:34:00Z"/>
              <w:b/>
              <w:noProof/>
              <w:color w:val="000000"/>
              <w:sz w:val="22"/>
              <w:szCs w:val="22"/>
            </w:rPr>
            <w:pPrChange w:id="767" w:author="Lien Le" w:date="2024-12-11T15:32:00Z" w16du:dateUtc="2024-12-11T08:32:00Z">
              <w:pPr>
                <w:tabs>
                  <w:tab w:val="right" w:pos="12000"/>
                </w:tabs>
                <w:spacing w:before="60" w:after="0" w:line="240" w:lineRule="auto"/>
              </w:pPr>
            </w:pPrChange>
          </w:pPr>
          <w:del w:id="768" w:author="Lien Le" w:date="2024-12-11T16:34:00Z" w16du:dateUtc="2024-12-11T09:34:00Z">
            <w:r w:rsidRPr="0083310F" w:rsidDel="00885B80">
              <w:rPr>
                <w:b/>
                <w:noProof/>
                <w:color w:val="000000"/>
                <w:sz w:val="22"/>
                <w:szCs w:val="22"/>
                <w:rPrChange w:id="769" w:author="Lien Le" w:date="2024-12-11T15:32:00Z" w16du:dateUtc="2024-12-11T08:32:00Z">
                  <w:rPr>
                    <w:b/>
                    <w:color w:val="000000"/>
                  </w:rPr>
                </w:rPrChange>
              </w:rPr>
              <w:delText>CHƯƠNG 5: TRÍCH XUẤT ĐẶC TRƯNG VÀ PHÂN TÍCH ĐẶC TRƯNG DỮ LIỆU</w:delText>
            </w:r>
            <w:r w:rsidRPr="0083310F" w:rsidDel="00885B80">
              <w:rPr>
                <w:b/>
                <w:noProof/>
                <w:color w:val="000000"/>
                <w:sz w:val="22"/>
                <w:szCs w:val="22"/>
                <w:rPrChange w:id="770" w:author="Lien Le" w:date="2024-12-11T15:32:00Z" w16du:dateUtc="2024-12-11T08:32:00Z">
                  <w:rPr>
                    <w:b/>
                    <w:color w:val="000000"/>
                  </w:rPr>
                </w:rPrChange>
              </w:rPr>
              <w:tab/>
              <w:delText>37</w:delText>
            </w:r>
          </w:del>
        </w:p>
        <w:p w14:paraId="2A8B76D2" w14:textId="6A9FC561" w:rsidR="00B356BA" w:rsidRPr="0083310F" w:rsidDel="00885B80" w:rsidRDefault="00000000" w:rsidP="0083310F">
          <w:pPr>
            <w:tabs>
              <w:tab w:val="right" w:pos="12000"/>
            </w:tabs>
            <w:spacing w:before="60" w:after="0" w:line="276" w:lineRule="auto"/>
            <w:ind w:left="360"/>
            <w:rPr>
              <w:del w:id="771" w:author="Lien Le" w:date="2024-12-11T16:34:00Z" w16du:dateUtc="2024-12-11T09:34:00Z"/>
              <w:noProof/>
              <w:color w:val="000000"/>
              <w:sz w:val="22"/>
              <w:szCs w:val="22"/>
            </w:rPr>
            <w:pPrChange w:id="772" w:author="Lien Le" w:date="2024-12-11T15:32:00Z" w16du:dateUtc="2024-12-11T08:32:00Z">
              <w:pPr>
                <w:tabs>
                  <w:tab w:val="right" w:pos="12000"/>
                </w:tabs>
                <w:spacing w:before="60" w:after="0" w:line="240" w:lineRule="auto"/>
                <w:ind w:left="360"/>
              </w:pPr>
            </w:pPrChange>
          </w:pPr>
          <w:del w:id="773" w:author="Lien Le" w:date="2024-12-11T16:34:00Z" w16du:dateUtc="2024-12-11T09:34:00Z">
            <w:r w:rsidRPr="0083310F" w:rsidDel="00885B80">
              <w:rPr>
                <w:noProof/>
                <w:color w:val="000000"/>
                <w:sz w:val="22"/>
                <w:szCs w:val="22"/>
                <w:rPrChange w:id="774" w:author="Lien Le" w:date="2024-12-11T15:32:00Z" w16du:dateUtc="2024-12-11T08:32:00Z">
                  <w:rPr>
                    <w:color w:val="000000"/>
                  </w:rPr>
                </w:rPrChange>
              </w:rPr>
              <w:delText>5.1. Trích xuất đặc trưng (Feature Extraction)</w:delText>
            </w:r>
            <w:r w:rsidRPr="0083310F" w:rsidDel="00885B80">
              <w:rPr>
                <w:noProof/>
                <w:color w:val="000000"/>
                <w:sz w:val="22"/>
                <w:szCs w:val="22"/>
                <w:rPrChange w:id="775" w:author="Lien Le" w:date="2024-12-11T15:32:00Z" w16du:dateUtc="2024-12-11T08:32:00Z">
                  <w:rPr>
                    <w:color w:val="000000"/>
                  </w:rPr>
                </w:rPrChange>
              </w:rPr>
              <w:tab/>
              <w:delText>37</w:delText>
            </w:r>
          </w:del>
        </w:p>
        <w:p w14:paraId="435A16CD" w14:textId="0DE87538" w:rsidR="00B356BA" w:rsidRPr="0083310F" w:rsidDel="00885B80" w:rsidRDefault="00000000" w:rsidP="0083310F">
          <w:pPr>
            <w:tabs>
              <w:tab w:val="right" w:pos="12000"/>
            </w:tabs>
            <w:spacing w:before="60" w:after="0" w:line="276" w:lineRule="auto"/>
            <w:ind w:left="720"/>
            <w:rPr>
              <w:del w:id="776" w:author="Lien Le" w:date="2024-12-11T16:34:00Z" w16du:dateUtc="2024-12-11T09:34:00Z"/>
              <w:noProof/>
              <w:color w:val="000000"/>
              <w:sz w:val="22"/>
              <w:szCs w:val="22"/>
            </w:rPr>
            <w:pPrChange w:id="777" w:author="Lien Le" w:date="2024-12-11T15:32:00Z" w16du:dateUtc="2024-12-11T08:32:00Z">
              <w:pPr>
                <w:tabs>
                  <w:tab w:val="right" w:pos="12000"/>
                </w:tabs>
                <w:spacing w:before="60" w:after="0" w:line="240" w:lineRule="auto"/>
                <w:ind w:left="720"/>
              </w:pPr>
            </w:pPrChange>
          </w:pPr>
          <w:del w:id="778" w:author="Lien Le" w:date="2024-12-11T16:34:00Z" w16du:dateUtc="2024-12-11T09:34:00Z">
            <w:r w:rsidRPr="0083310F" w:rsidDel="00885B80">
              <w:rPr>
                <w:noProof/>
                <w:color w:val="000000"/>
                <w:sz w:val="22"/>
                <w:szCs w:val="22"/>
                <w:rPrChange w:id="779" w:author="Lien Le" w:date="2024-12-11T15:32:00Z" w16du:dateUtc="2024-12-11T08:32:00Z">
                  <w:rPr>
                    <w:color w:val="000000"/>
                  </w:rPr>
                </w:rPrChange>
              </w:rPr>
              <w:delText>5.1.1. Basic Price Features</w:delText>
            </w:r>
            <w:r w:rsidRPr="0083310F" w:rsidDel="00885B80">
              <w:rPr>
                <w:noProof/>
                <w:color w:val="000000"/>
                <w:sz w:val="22"/>
                <w:szCs w:val="22"/>
                <w:rPrChange w:id="780" w:author="Lien Le" w:date="2024-12-11T15:32:00Z" w16du:dateUtc="2024-12-11T08:32:00Z">
                  <w:rPr>
                    <w:color w:val="000000"/>
                  </w:rPr>
                </w:rPrChange>
              </w:rPr>
              <w:tab/>
              <w:delText>37</w:delText>
            </w:r>
          </w:del>
        </w:p>
        <w:p w14:paraId="72299F5F" w14:textId="67A6CAC7" w:rsidR="00B356BA" w:rsidRPr="0083310F" w:rsidDel="00885B80" w:rsidRDefault="00000000" w:rsidP="0083310F">
          <w:pPr>
            <w:tabs>
              <w:tab w:val="right" w:pos="12000"/>
            </w:tabs>
            <w:spacing w:before="60" w:after="0" w:line="276" w:lineRule="auto"/>
            <w:ind w:left="720"/>
            <w:rPr>
              <w:del w:id="781" w:author="Lien Le" w:date="2024-12-11T16:34:00Z" w16du:dateUtc="2024-12-11T09:34:00Z"/>
              <w:noProof/>
              <w:color w:val="000000"/>
              <w:sz w:val="22"/>
              <w:szCs w:val="22"/>
            </w:rPr>
            <w:pPrChange w:id="782" w:author="Lien Le" w:date="2024-12-11T15:32:00Z" w16du:dateUtc="2024-12-11T08:32:00Z">
              <w:pPr>
                <w:tabs>
                  <w:tab w:val="right" w:pos="12000"/>
                </w:tabs>
                <w:spacing w:before="60" w:after="0" w:line="240" w:lineRule="auto"/>
                <w:ind w:left="720"/>
              </w:pPr>
            </w:pPrChange>
          </w:pPr>
          <w:del w:id="783" w:author="Lien Le" w:date="2024-12-11T16:34:00Z" w16du:dateUtc="2024-12-11T09:34:00Z">
            <w:r w:rsidRPr="0083310F" w:rsidDel="00885B80">
              <w:rPr>
                <w:noProof/>
                <w:color w:val="000000"/>
                <w:sz w:val="22"/>
                <w:szCs w:val="22"/>
                <w:rPrChange w:id="784" w:author="Lien Le" w:date="2024-12-11T15:32:00Z" w16du:dateUtc="2024-12-11T08:32:00Z">
                  <w:rPr>
                    <w:color w:val="000000"/>
                  </w:rPr>
                </w:rPrChange>
              </w:rPr>
              <w:delText>5.1.2. Rolling Window Statistics</w:delText>
            </w:r>
            <w:r w:rsidRPr="0083310F" w:rsidDel="00885B80">
              <w:rPr>
                <w:noProof/>
                <w:color w:val="000000"/>
                <w:sz w:val="22"/>
                <w:szCs w:val="22"/>
                <w:rPrChange w:id="785" w:author="Lien Le" w:date="2024-12-11T15:32:00Z" w16du:dateUtc="2024-12-11T08:32:00Z">
                  <w:rPr>
                    <w:color w:val="000000"/>
                  </w:rPr>
                </w:rPrChange>
              </w:rPr>
              <w:tab/>
              <w:delText>38</w:delText>
            </w:r>
          </w:del>
        </w:p>
        <w:p w14:paraId="41D3E4BD" w14:textId="64E4C4A5" w:rsidR="00B356BA" w:rsidRPr="0083310F" w:rsidDel="00885B80" w:rsidRDefault="00000000" w:rsidP="0083310F">
          <w:pPr>
            <w:tabs>
              <w:tab w:val="right" w:pos="12000"/>
            </w:tabs>
            <w:spacing w:before="60" w:after="0" w:line="276" w:lineRule="auto"/>
            <w:ind w:left="720"/>
            <w:rPr>
              <w:del w:id="786" w:author="Lien Le" w:date="2024-12-11T16:34:00Z" w16du:dateUtc="2024-12-11T09:34:00Z"/>
              <w:noProof/>
              <w:color w:val="000000"/>
              <w:sz w:val="22"/>
              <w:szCs w:val="22"/>
            </w:rPr>
            <w:pPrChange w:id="787" w:author="Lien Le" w:date="2024-12-11T15:32:00Z" w16du:dateUtc="2024-12-11T08:32:00Z">
              <w:pPr>
                <w:tabs>
                  <w:tab w:val="right" w:pos="12000"/>
                </w:tabs>
                <w:spacing w:before="60" w:after="0" w:line="240" w:lineRule="auto"/>
                <w:ind w:left="720"/>
              </w:pPr>
            </w:pPrChange>
          </w:pPr>
          <w:del w:id="788" w:author="Lien Le" w:date="2024-12-11T16:34:00Z" w16du:dateUtc="2024-12-11T09:34:00Z">
            <w:r w:rsidRPr="0083310F" w:rsidDel="00885B80">
              <w:rPr>
                <w:noProof/>
                <w:color w:val="000000"/>
                <w:sz w:val="22"/>
                <w:szCs w:val="22"/>
                <w:rPrChange w:id="789" w:author="Lien Le" w:date="2024-12-11T15:32:00Z" w16du:dateUtc="2024-12-11T08:32:00Z">
                  <w:rPr>
                    <w:color w:val="000000"/>
                  </w:rPr>
                </w:rPrChange>
              </w:rPr>
              <w:delText>5.1.3. Momentum Indicators</w:delText>
            </w:r>
            <w:r w:rsidRPr="0083310F" w:rsidDel="00885B80">
              <w:rPr>
                <w:noProof/>
                <w:color w:val="000000"/>
                <w:sz w:val="22"/>
                <w:szCs w:val="22"/>
                <w:rPrChange w:id="790" w:author="Lien Le" w:date="2024-12-11T15:32:00Z" w16du:dateUtc="2024-12-11T08:32:00Z">
                  <w:rPr>
                    <w:color w:val="000000"/>
                  </w:rPr>
                </w:rPrChange>
              </w:rPr>
              <w:tab/>
              <w:delText>38</w:delText>
            </w:r>
          </w:del>
        </w:p>
        <w:p w14:paraId="78FB0FC8" w14:textId="1975ADA2" w:rsidR="00B356BA" w:rsidRPr="0083310F" w:rsidDel="00885B80" w:rsidRDefault="00000000" w:rsidP="0083310F">
          <w:pPr>
            <w:tabs>
              <w:tab w:val="right" w:pos="12000"/>
            </w:tabs>
            <w:spacing w:before="60" w:after="0" w:line="276" w:lineRule="auto"/>
            <w:ind w:left="720"/>
            <w:rPr>
              <w:del w:id="791" w:author="Lien Le" w:date="2024-12-11T16:34:00Z" w16du:dateUtc="2024-12-11T09:34:00Z"/>
              <w:noProof/>
              <w:color w:val="000000"/>
              <w:sz w:val="22"/>
              <w:szCs w:val="22"/>
            </w:rPr>
            <w:pPrChange w:id="792" w:author="Lien Le" w:date="2024-12-11T15:32:00Z" w16du:dateUtc="2024-12-11T08:32:00Z">
              <w:pPr>
                <w:tabs>
                  <w:tab w:val="right" w:pos="12000"/>
                </w:tabs>
                <w:spacing w:before="60" w:after="0" w:line="240" w:lineRule="auto"/>
                <w:ind w:left="720"/>
              </w:pPr>
            </w:pPrChange>
          </w:pPr>
          <w:del w:id="793" w:author="Lien Le" w:date="2024-12-11T16:34:00Z" w16du:dateUtc="2024-12-11T09:34:00Z">
            <w:r w:rsidRPr="0083310F" w:rsidDel="00885B80">
              <w:rPr>
                <w:noProof/>
                <w:color w:val="000000"/>
                <w:sz w:val="22"/>
                <w:szCs w:val="22"/>
                <w:rPrChange w:id="794" w:author="Lien Le" w:date="2024-12-11T15:32:00Z" w16du:dateUtc="2024-12-11T08:32:00Z">
                  <w:rPr>
                    <w:color w:val="000000"/>
                  </w:rPr>
                </w:rPrChange>
              </w:rPr>
              <w:delText>5.1.4. Volatility Features</w:delText>
            </w:r>
            <w:r w:rsidRPr="0083310F" w:rsidDel="00885B80">
              <w:rPr>
                <w:noProof/>
                <w:color w:val="000000"/>
                <w:sz w:val="22"/>
                <w:szCs w:val="22"/>
                <w:rPrChange w:id="795" w:author="Lien Le" w:date="2024-12-11T15:32:00Z" w16du:dateUtc="2024-12-11T08:32:00Z">
                  <w:rPr>
                    <w:color w:val="000000"/>
                  </w:rPr>
                </w:rPrChange>
              </w:rPr>
              <w:tab/>
              <w:delText>38</w:delText>
            </w:r>
          </w:del>
        </w:p>
        <w:p w14:paraId="529965CA" w14:textId="4A49813F" w:rsidR="00B356BA" w:rsidRPr="0083310F" w:rsidDel="00885B80" w:rsidRDefault="00000000" w:rsidP="0083310F">
          <w:pPr>
            <w:tabs>
              <w:tab w:val="right" w:pos="12000"/>
            </w:tabs>
            <w:spacing w:before="60" w:after="0" w:line="276" w:lineRule="auto"/>
            <w:ind w:left="720"/>
            <w:rPr>
              <w:del w:id="796" w:author="Lien Le" w:date="2024-12-11T16:34:00Z" w16du:dateUtc="2024-12-11T09:34:00Z"/>
              <w:noProof/>
              <w:color w:val="000000"/>
              <w:sz w:val="22"/>
              <w:szCs w:val="22"/>
            </w:rPr>
            <w:pPrChange w:id="797" w:author="Lien Le" w:date="2024-12-11T15:32:00Z" w16du:dateUtc="2024-12-11T08:32:00Z">
              <w:pPr>
                <w:tabs>
                  <w:tab w:val="right" w:pos="12000"/>
                </w:tabs>
                <w:spacing w:before="60" w:after="0" w:line="240" w:lineRule="auto"/>
                <w:ind w:left="720"/>
              </w:pPr>
            </w:pPrChange>
          </w:pPr>
          <w:del w:id="798" w:author="Lien Le" w:date="2024-12-11T16:34:00Z" w16du:dateUtc="2024-12-11T09:34:00Z">
            <w:r w:rsidRPr="0083310F" w:rsidDel="00885B80">
              <w:rPr>
                <w:noProof/>
                <w:color w:val="000000"/>
                <w:sz w:val="22"/>
                <w:szCs w:val="22"/>
                <w:rPrChange w:id="799" w:author="Lien Le" w:date="2024-12-11T15:32:00Z" w16du:dateUtc="2024-12-11T08:32:00Z">
                  <w:rPr>
                    <w:color w:val="000000"/>
                  </w:rPr>
                </w:rPrChange>
              </w:rPr>
              <w:delText>4.1.5. Time-Based Features</w:delText>
            </w:r>
            <w:r w:rsidRPr="0083310F" w:rsidDel="00885B80">
              <w:rPr>
                <w:noProof/>
                <w:color w:val="000000"/>
                <w:sz w:val="22"/>
                <w:szCs w:val="22"/>
                <w:rPrChange w:id="800" w:author="Lien Le" w:date="2024-12-11T15:32:00Z" w16du:dateUtc="2024-12-11T08:32:00Z">
                  <w:rPr>
                    <w:color w:val="000000"/>
                  </w:rPr>
                </w:rPrChange>
              </w:rPr>
              <w:tab/>
              <w:delText>38</w:delText>
            </w:r>
          </w:del>
        </w:p>
        <w:p w14:paraId="61E2D338" w14:textId="0F6D2CAF" w:rsidR="00B356BA" w:rsidRPr="0083310F" w:rsidDel="00885B80" w:rsidRDefault="00000000" w:rsidP="0083310F">
          <w:pPr>
            <w:tabs>
              <w:tab w:val="right" w:pos="12000"/>
            </w:tabs>
            <w:spacing w:before="60" w:after="0" w:line="276" w:lineRule="auto"/>
            <w:ind w:left="360"/>
            <w:rPr>
              <w:del w:id="801" w:author="Lien Le" w:date="2024-12-11T16:34:00Z" w16du:dateUtc="2024-12-11T09:34:00Z"/>
              <w:noProof/>
              <w:color w:val="000000"/>
              <w:sz w:val="22"/>
              <w:szCs w:val="22"/>
            </w:rPr>
            <w:pPrChange w:id="802" w:author="Lien Le" w:date="2024-12-11T15:32:00Z" w16du:dateUtc="2024-12-11T08:32:00Z">
              <w:pPr>
                <w:tabs>
                  <w:tab w:val="right" w:pos="12000"/>
                </w:tabs>
                <w:spacing w:before="60" w:after="0" w:line="240" w:lineRule="auto"/>
                <w:ind w:left="360"/>
              </w:pPr>
            </w:pPrChange>
          </w:pPr>
          <w:del w:id="803" w:author="Lien Le" w:date="2024-12-11T16:34:00Z" w16du:dateUtc="2024-12-11T09:34:00Z">
            <w:r w:rsidRPr="0083310F" w:rsidDel="00885B80">
              <w:rPr>
                <w:noProof/>
                <w:color w:val="000000"/>
                <w:sz w:val="22"/>
                <w:szCs w:val="22"/>
                <w:rPrChange w:id="804" w:author="Lien Le" w:date="2024-12-11T15:32:00Z" w16du:dateUtc="2024-12-11T08:32:00Z">
                  <w:rPr>
                    <w:color w:val="000000"/>
                  </w:rPr>
                </w:rPrChange>
              </w:rPr>
              <w:delText>4.2. Phân tích đặc trưng dữ liệu (Feature Analysis)</w:delText>
            </w:r>
            <w:r w:rsidRPr="0083310F" w:rsidDel="00885B80">
              <w:rPr>
                <w:noProof/>
                <w:color w:val="000000"/>
                <w:sz w:val="22"/>
                <w:szCs w:val="22"/>
                <w:rPrChange w:id="805" w:author="Lien Le" w:date="2024-12-11T15:32:00Z" w16du:dateUtc="2024-12-11T08:32:00Z">
                  <w:rPr>
                    <w:color w:val="000000"/>
                  </w:rPr>
                </w:rPrChange>
              </w:rPr>
              <w:tab/>
              <w:delText>39</w:delText>
            </w:r>
          </w:del>
        </w:p>
        <w:p w14:paraId="55CDE734" w14:textId="6AFDF61E" w:rsidR="00B356BA" w:rsidRPr="0083310F" w:rsidDel="00885B80" w:rsidRDefault="00000000" w:rsidP="0083310F">
          <w:pPr>
            <w:tabs>
              <w:tab w:val="right" w:pos="12000"/>
            </w:tabs>
            <w:spacing w:before="60" w:after="0" w:line="276" w:lineRule="auto"/>
            <w:ind w:left="720"/>
            <w:rPr>
              <w:del w:id="806" w:author="Lien Le" w:date="2024-12-11T16:34:00Z" w16du:dateUtc="2024-12-11T09:34:00Z"/>
              <w:noProof/>
              <w:color w:val="000000"/>
              <w:sz w:val="22"/>
              <w:szCs w:val="22"/>
            </w:rPr>
            <w:pPrChange w:id="807" w:author="Lien Le" w:date="2024-12-11T15:32:00Z" w16du:dateUtc="2024-12-11T08:32:00Z">
              <w:pPr>
                <w:tabs>
                  <w:tab w:val="right" w:pos="12000"/>
                </w:tabs>
                <w:spacing w:before="60" w:after="0" w:line="240" w:lineRule="auto"/>
                <w:ind w:left="720"/>
              </w:pPr>
            </w:pPrChange>
          </w:pPr>
          <w:del w:id="808" w:author="Lien Le" w:date="2024-12-11T16:34:00Z" w16du:dateUtc="2024-12-11T09:34:00Z">
            <w:r w:rsidRPr="0083310F" w:rsidDel="00885B80">
              <w:rPr>
                <w:noProof/>
                <w:color w:val="000000"/>
                <w:sz w:val="22"/>
                <w:szCs w:val="22"/>
                <w:rPrChange w:id="809" w:author="Lien Le" w:date="2024-12-11T15:32:00Z" w16du:dateUtc="2024-12-11T08:32:00Z">
                  <w:rPr>
                    <w:color w:val="000000"/>
                  </w:rPr>
                </w:rPrChange>
              </w:rPr>
              <w:delText>4.2.1. Khám phá và hiểu đặc trưng (Exploratory Data Analysis - EDA)</w:delText>
            </w:r>
            <w:r w:rsidRPr="0083310F" w:rsidDel="00885B80">
              <w:rPr>
                <w:noProof/>
                <w:color w:val="000000"/>
                <w:sz w:val="22"/>
                <w:szCs w:val="22"/>
                <w:rPrChange w:id="810" w:author="Lien Le" w:date="2024-12-11T15:32:00Z" w16du:dateUtc="2024-12-11T08:32:00Z">
                  <w:rPr>
                    <w:color w:val="000000"/>
                  </w:rPr>
                </w:rPrChange>
              </w:rPr>
              <w:tab/>
              <w:delText>39</w:delText>
            </w:r>
          </w:del>
        </w:p>
        <w:p w14:paraId="572BAA41" w14:textId="76C7F327" w:rsidR="00B356BA" w:rsidRPr="0083310F" w:rsidDel="00885B80" w:rsidRDefault="00000000" w:rsidP="0083310F">
          <w:pPr>
            <w:tabs>
              <w:tab w:val="right" w:pos="12000"/>
            </w:tabs>
            <w:spacing w:before="60" w:after="0" w:line="276" w:lineRule="auto"/>
            <w:ind w:left="720"/>
            <w:rPr>
              <w:del w:id="811" w:author="Lien Le" w:date="2024-12-11T16:34:00Z" w16du:dateUtc="2024-12-11T09:34:00Z"/>
              <w:noProof/>
              <w:color w:val="000000"/>
              <w:sz w:val="22"/>
              <w:szCs w:val="22"/>
            </w:rPr>
            <w:pPrChange w:id="812" w:author="Lien Le" w:date="2024-12-11T15:32:00Z" w16du:dateUtc="2024-12-11T08:32:00Z">
              <w:pPr>
                <w:tabs>
                  <w:tab w:val="right" w:pos="12000"/>
                </w:tabs>
                <w:spacing w:before="60" w:after="0" w:line="240" w:lineRule="auto"/>
                <w:ind w:left="720"/>
              </w:pPr>
            </w:pPrChange>
          </w:pPr>
          <w:del w:id="813" w:author="Lien Le" w:date="2024-12-11T16:34:00Z" w16du:dateUtc="2024-12-11T09:34:00Z">
            <w:r w:rsidRPr="0083310F" w:rsidDel="00885B80">
              <w:rPr>
                <w:noProof/>
                <w:color w:val="000000"/>
                <w:sz w:val="22"/>
                <w:szCs w:val="22"/>
                <w:rPrChange w:id="814" w:author="Lien Le" w:date="2024-12-11T15:32:00Z" w16du:dateUtc="2024-12-11T08:32:00Z">
                  <w:rPr>
                    <w:color w:val="000000"/>
                  </w:rPr>
                </w:rPrChange>
              </w:rPr>
              <w:delText>4.2.2. Đánh giá độ quan trọng của đặc trưng</w:delText>
            </w:r>
            <w:r w:rsidRPr="0083310F" w:rsidDel="00885B80">
              <w:rPr>
                <w:noProof/>
                <w:color w:val="000000"/>
                <w:sz w:val="22"/>
                <w:szCs w:val="22"/>
                <w:rPrChange w:id="815" w:author="Lien Le" w:date="2024-12-11T15:32:00Z" w16du:dateUtc="2024-12-11T08:32:00Z">
                  <w:rPr>
                    <w:color w:val="000000"/>
                  </w:rPr>
                </w:rPrChange>
              </w:rPr>
              <w:tab/>
              <w:delText>40</w:delText>
            </w:r>
          </w:del>
        </w:p>
        <w:p w14:paraId="412F5CD3" w14:textId="6B5EFB98" w:rsidR="00B356BA" w:rsidRPr="0083310F" w:rsidDel="00885B80" w:rsidRDefault="00000000" w:rsidP="0083310F">
          <w:pPr>
            <w:tabs>
              <w:tab w:val="right" w:pos="12000"/>
            </w:tabs>
            <w:spacing w:before="60" w:after="0" w:line="276" w:lineRule="auto"/>
            <w:ind w:left="360"/>
            <w:rPr>
              <w:del w:id="816" w:author="Lien Le" w:date="2024-12-11T16:34:00Z" w16du:dateUtc="2024-12-11T09:34:00Z"/>
              <w:noProof/>
              <w:color w:val="000000"/>
              <w:sz w:val="22"/>
              <w:szCs w:val="22"/>
            </w:rPr>
            <w:pPrChange w:id="817" w:author="Lien Le" w:date="2024-12-11T15:32:00Z" w16du:dateUtc="2024-12-11T08:32:00Z">
              <w:pPr>
                <w:tabs>
                  <w:tab w:val="right" w:pos="12000"/>
                </w:tabs>
                <w:spacing w:before="60" w:after="0" w:line="240" w:lineRule="auto"/>
                <w:ind w:left="360"/>
              </w:pPr>
            </w:pPrChange>
          </w:pPr>
          <w:del w:id="818" w:author="Lien Le" w:date="2024-12-11T16:34:00Z" w16du:dateUtc="2024-12-11T09:34:00Z">
            <w:r w:rsidRPr="0083310F" w:rsidDel="00885B80">
              <w:rPr>
                <w:noProof/>
                <w:color w:val="000000"/>
                <w:sz w:val="22"/>
                <w:szCs w:val="22"/>
                <w:rPrChange w:id="819" w:author="Lien Le" w:date="2024-12-11T15:32:00Z" w16du:dateUtc="2024-12-11T08:32:00Z">
                  <w:rPr>
                    <w:color w:val="000000"/>
                  </w:rPr>
                </w:rPrChange>
              </w:rPr>
              <w:delText>4.3. Ứng dụng trích xuất và phân tích đặc trưng trong mã nguồn</w:delText>
            </w:r>
            <w:r w:rsidRPr="0083310F" w:rsidDel="00885B80">
              <w:rPr>
                <w:noProof/>
                <w:color w:val="000000"/>
                <w:sz w:val="22"/>
                <w:szCs w:val="22"/>
                <w:rPrChange w:id="820" w:author="Lien Le" w:date="2024-12-11T15:32:00Z" w16du:dateUtc="2024-12-11T08:32:00Z">
                  <w:rPr>
                    <w:color w:val="000000"/>
                  </w:rPr>
                </w:rPrChange>
              </w:rPr>
              <w:tab/>
              <w:delText>41</w:delText>
            </w:r>
          </w:del>
        </w:p>
        <w:p w14:paraId="5108E2FE" w14:textId="0284AF31" w:rsidR="00B356BA" w:rsidRPr="0083310F" w:rsidDel="00885B80" w:rsidRDefault="00000000" w:rsidP="0083310F">
          <w:pPr>
            <w:tabs>
              <w:tab w:val="right" w:pos="12000"/>
            </w:tabs>
            <w:spacing w:before="60" w:after="0" w:line="276" w:lineRule="auto"/>
            <w:ind w:left="720"/>
            <w:rPr>
              <w:del w:id="821" w:author="Lien Le" w:date="2024-12-11T16:34:00Z" w16du:dateUtc="2024-12-11T09:34:00Z"/>
              <w:noProof/>
              <w:color w:val="000000"/>
              <w:sz w:val="22"/>
              <w:szCs w:val="22"/>
            </w:rPr>
            <w:pPrChange w:id="822" w:author="Lien Le" w:date="2024-12-11T15:32:00Z" w16du:dateUtc="2024-12-11T08:32:00Z">
              <w:pPr>
                <w:tabs>
                  <w:tab w:val="right" w:pos="12000"/>
                </w:tabs>
                <w:spacing w:before="60" w:after="0" w:line="240" w:lineRule="auto"/>
                <w:ind w:left="720"/>
              </w:pPr>
            </w:pPrChange>
          </w:pPr>
          <w:del w:id="823" w:author="Lien Le" w:date="2024-12-11T16:34:00Z" w16du:dateUtc="2024-12-11T09:34:00Z">
            <w:r w:rsidRPr="0083310F" w:rsidDel="00885B80">
              <w:rPr>
                <w:noProof/>
                <w:color w:val="000000"/>
                <w:sz w:val="22"/>
                <w:szCs w:val="22"/>
                <w:rPrChange w:id="824" w:author="Lien Le" w:date="2024-12-11T15:32:00Z" w16du:dateUtc="2024-12-11T08:32:00Z">
                  <w:rPr>
                    <w:color w:val="000000"/>
                  </w:rPr>
                </w:rPrChange>
              </w:rPr>
              <w:delText>4.3.1. Định nghĩa lớp Stock Prediction Model</w:delText>
            </w:r>
            <w:r w:rsidRPr="0083310F" w:rsidDel="00885B80">
              <w:rPr>
                <w:noProof/>
                <w:color w:val="000000"/>
                <w:sz w:val="22"/>
                <w:szCs w:val="22"/>
                <w:rPrChange w:id="825" w:author="Lien Le" w:date="2024-12-11T15:32:00Z" w16du:dateUtc="2024-12-11T08:32:00Z">
                  <w:rPr>
                    <w:color w:val="000000"/>
                  </w:rPr>
                </w:rPrChange>
              </w:rPr>
              <w:tab/>
              <w:delText>41</w:delText>
            </w:r>
          </w:del>
        </w:p>
        <w:p w14:paraId="5CF90A08" w14:textId="56E510F0" w:rsidR="00B356BA" w:rsidRPr="0083310F" w:rsidDel="00885B80" w:rsidRDefault="00000000" w:rsidP="0083310F">
          <w:pPr>
            <w:tabs>
              <w:tab w:val="right" w:pos="12000"/>
            </w:tabs>
            <w:spacing w:before="60" w:after="0" w:line="276" w:lineRule="auto"/>
            <w:ind w:left="720"/>
            <w:rPr>
              <w:del w:id="826" w:author="Lien Le" w:date="2024-12-11T16:34:00Z" w16du:dateUtc="2024-12-11T09:34:00Z"/>
              <w:noProof/>
              <w:color w:val="000000"/>
              <w:sz w:val="22"/>
              <w:szCs w:val="22"/>
            </w:rPr>
            <w:pPrChange w:id="827" w:author="Lien Le" w:date="2024-12-11T15:32:00Z" w16du:dateUtc="2024-12-11T08:32:00Z">
              <w:pPr>
                <w:tabs>
                  <w:tab w:val="right" w:pos="12000"/>
                </w:tabs>
                <w:spacing w:before="60" w:after="0" w:line="240" w:lineRule="auto"/>
                <w:ind w:left="720"/>
              </w:pPr>
            </w:pPrChange>
          </w:pPr>
          <w:del w:id="828" w:author="Lien Le" w:date="2024-12-11T16:34:00Z" w16du:dateUtc="2024-12-11T09:34:00Z">
            <w:r w:rsidRPr="0083310F" w:rsidDel="00885B80">
              <w:rPr>
                <w:noProof/>
                <w:color w:val="000000"/>
                <w:sz w:val="22"/>
                <w:szCs w:val="22"/>
                <w:rPrChange w:id="829" w:author="Lien Le" w:date="2024-12-11T15:32:00Z" w16du:dateUtc="2024-12-11T08:32:00Z">
                  <w:rPr>
                    <w:color w:val="000000"/>
                  </w:rPr>
                </w:rPrChange>
              </w:rPr>
              <w:delText>4.3.2. Tải và tiền xử lý dữ liệu</w:delText>
            </w:r>
            <w:r w:rsidRPr="0083310F" w:rsidDel="00885B80">
              <w:rPr>
                <w:noProof/>
                <w:color w:val="000000"/>
                <w:sz w:val="22"/>
                <w:szCs w:val="22"/>
                <w:rPrChange w:id="830" w:author="Lien Le" w:date="2024-12-11T15:32:00Z" w16du:dateUtc="2024-12-11T08:32:00Z">
                  <w:rPr>
                    <w:color w:val="000000"/>
                  </w:rPr>
                </w:rPrChange>
              </w:rPr>
              <w:tab/>
              <w:delText>43</w:delText>
            </w:r>
          </w:del>
        </w:p>
        <w:p w14:paraId="5902B3FD" w14:textId="349E361B" w:rsidR="00B356BA" w:rsidRPr="0083310F" w:rsidDel="00885B80" w:rsidRDefault="00000000" w:rsidP="0083310F">
          <w:pPr>
            <w:tabs>
              <w:tab w:val="right" w:pos="12000"/>
            </w:tabs>
            <w:spacing w:before="60" w:after="0" w:line="276" w:lineRule="auto"/>
            <w:ind w:left="720"/>
            <w:rPr>
              <w:del w:id="831" w:author="Lien Le" w:date="2024-12-11T16:34:00Z" w16du:dateUtc="2024-12-11T09:34:00Z"/>
              <w:noProof/>
              <w:color w:val="000000"/>
              <w:sz w:val="22"/>
              <w:szCs w:val="22"/>
            </w:rPr>
            <w:pPrChange w:id="832" w:author="Lien Le" w:date="2024-12-11T15:32:00Z" w16du:dateUtc="2024-12-11T08:32:00Z">
              <w:pPr>
                <w:tabs>
                  <w:tab w:val="right" w:pos="12000"/>
                </w:tabs>
                <w:spacing w:before="60" w:after="0" w:line="240" w:lineRule="auto"/>
                <w:ind w:left="720"/>
              </w:pPr>
            </w:pPrChange>
          </w:pPr>
          <w:del w:id="833" w:author="Lien Le" w:date="2024-12-11T16:34:00Z" w16du:dateUtc="2024-12-11T09:34:00Z">
            <w:r w:rsidRPr="0083310F" w:rsidDel="00885B80">
              <w:rPr>
                <w:noProof/>
                <w:color w:val="000000"/>
                <w:sz w:val="22"/>
                <w:szCs w:val="22"/>
                <w:rPrChange w:id="834" w:author="Lien Le" w:date="2024-12-11T15:32:00Z" w16du:dateUtc="2024-12-11T08:32:00Z">
                  <w:rPr>
                    <w:color w:val="000000"/>
                  </w:rPr>
                </w:rPrChange>
              </w:rPr>
              <w:delText>4.3.3. Huấn luyện mô hình</w:delText>
            </w:r>
            <w:r w:rsidRPr="0083310F" w:rsidDel="00885B80">
              <w:rPr>
                <w:noProof/>
                <w:color w:val="000000"/>
                <w:sz w:val="22"/>
                <w:szCs w:val="22"/>
                <w:rPrChange w:id="835" w:author="Lien Le" w:date="2024-12-11T15:32:00Z" w16du:dateUtc="2024-12-11T08:32:00Z">
                  <w:rPr>
                    <w:color w:val="000000"/>
                  </w:rPr>
                </w:rPrChange>
              </w:rPr>
              <w:tab/>
              <w:delText>43</w:delText>
            </w:r>
          </w:del>
        </w:p>
        <w:p w14:paraId="57BFDE01" w14:textId="734456D3" w:rsidR="00B356BA" w:rsidRPr="0083310F" w:rsidDel="00885B80" w:rsidRDefault="00000000" w:rsidP="0083310F">
          <w:pPr>
            <w:tabs>
              <w:tab w:val="right" w:pos="12000"/>
            </w:tabs>
            <w:spacing w:before="60" w:after="0" w:line="276" w:lineRule="auto"/>
            <w:ind w:left="720"/>
            <w:rPr>
              <w:del w:id="836" w:author="Lien Le" w:date="2024-12-11T16:34:00Z" w16du:dateUtc="2024-12-11T09:34:00Z"/>
              <w:noProof/>
              <w:color w:val="000000"/>
              <w:sz w:val="22"/>
              <w:szCs w:val="22"/>
            </w:rPr>
            <w:pPrChange w:id="837" w:author="Lien Le" w:date="2024-12-11T15:32:00Z" w16du:dateUtc="2024-12-11T08:32:00Z">
              <w:pPr>
                <w:tabs>
                  <w:tab w:val="right" w:pos="12000"/>
                </w:tabs>
                <w:spacing w:before="60" w:after="0" w:line="240" w:lineRule="auto"/>
                <w:ind w:left="720"/>
              </w:pPr>
            </w:pPrChange>
          </w:pPr>
          <w:del w:id="838" w:author="Lien Le" w:date="2024-12-11T16:34:00Z" w16du:dateUtc="2024-12-11T09:34:00Z">
            <w:r w:rsidRPr="0083310F" w:rsidDel="00885B80">
              <w:rPr>
                <w:noProof/>
                <w:color w:val="000000"/>
                <w:sz w:val="22"/>
                <w:szCs w:val="22"/>
                <w:rPrChange w:id="839" w:author="Lien Le" w:date="2024-12-11T15:32:00Z" w16du:dateUtc="2024-12-11T08:32:00Z">
                  <w:rPr>
                    <w:color w:val="000000"/>
                  </w:rPr>
                </w:rPrChange>
              </w:rPr>
              <w:delText>4.3.4. Đánh giá mô hình</w:delText>
            </w:r>
            <w:r w:rsidRPr="0083310F" w:rsidDel="00885B80">
              <w:rPr>
                <w:noProof/>
                <w:color w:val="000000"/>
                <w:sz w:val="22"/>
                <w:szCs w:val="22"/>
                <w:rPrChange w:id="840" w:author="Lien Le" w:date="2024-12-11T15:32:00Z" w16du:dateUtc="2024-12-11T08:32:00Z">
                  <w:rPr>
                    <w:color w:val="000000"/>
                  </w:rPr>
                </w:rPrChange>
              </w:rPr>
              <w:tab/>
              <w:delText>43</w:delText>
            </w:r>
          </w:del>
        </w:p>
        <w:p w14:paraId="76B4B82F" w14:textId="5668445B" w:rsidR="00B356BA" w:rsidRPr="0083310F" w:rsidDel="00885B80" w:rsidRDefault="00000000" w:rsidP="0083310F">
          <w:pPr>
            <w:tabs>
              <w:tab w:val="right" w:pos="12000"/>
            </w:tabs>
            <w:spacing w:before="60" w:after="0" w:line="276" w:lineRule="auto"/>
            <w:ind w:left="720"/>
            <w:rPr>
              <w:del w:id="841" w:author="Lien Le" w:date="2024-12-11T16:34:00Z" w16du:dateUtc="2024-12-11T09:34:00Z"/>
              <w:noProof/>
              <w:color w:val="000000"/>
              <w:sz w:val="22"/>
              <w:szCs w:val="22"/>
            </w:rPr>
            <w:pPrChange w:id="842" w:author="Lien Le" w:date="2024-12-11T15:32:00Z" w16du:dateUtc="2024-12-11T08:32:00Z">
              <w:pPr>
                <w:tabs>
                  <w:tab w:val="right" w:pos="12000"/>
                </w:tabs>
                <w:spacing w:before="60" w:after="0" w:line="240" w:lineRule="auto"/>
                <w:ind w:left="720"/>
              </w:pPr>
            </w:pPrChange>
          </w:pPr>
          <w:del w:id="843" w:author="Lien Le" w:date="2024-12-11T16:34:00Z" w16du:dateUtc="2024-12-11T09:34:00Z">
            <w:r w:rsidRPr="0083310F" w:rsidDel="00885B80">
              <w:rPr>
                <w:noProof/>
                <w:color w:val="000000"/>
                <w:sz w:val="22"/>
                <w:szCs w:val="22"/>
                <w:rPrChange w:id="844" w:author="Lien Le" w:date="2024-12-11T15:32:00Z" w16du:dateUtc="2024-12-11T08:32:00Z">
                  <w:rPr>
                    <w:color w:val="000000"/>
                  </w:rPr>
                </w:rPrChange>
              </w:rPr>
              <w:delText>4.3.5. Trực quan hóa kết quả mô hình</w:delText>
            </w:r>
            <w:r w:rsidRPr="0083310F" w:rsidDel="00885B80">
              <w:rPr>
                <w:noProof/>
                <w:color w:val="000000"/>
                <w:sz w:val="22"/>
                <w:szCs w:val="22"/>
                <w:rPrChange w:id="845" w:author="Lien Le" w:date="2024-12-11T15:32:00Z" w16du:dateUtc="2024-12-11T08:32:00Z">
                  <w:rPr>
                    <w:color w:val="000000"/>
                  </w:rPr>
                </w:rPrChange>
              </w:rPr>
              <w:tab/>
              <w:delText>44</w:delText>
            </w:r>
          </w:del>
        </w:p>
        <w:p w14:paraId="0E0ACB87" w14:textId="4E2CC094" w:rsidR="00B356BA" w:rsidRPr="0083310F" w:rsidDel="00885B80" w:rsidRDefault="00000000" w:rsidP="0083310F">
          <w:pPr>
            <w:tabs>
              <w:tab w:val="right" w:pos="12000"/>
            </w:tabs>
            <w:spacing w:before="60" w:after="0" w:line="276" w:lineRule="auto"/>
            <w:rPr>
              <w:del w:id="846" w:author="Lien Le" w:date="2024-12-11T16:34:00Z" w16du:dateUtc="2024-12-11T09:34:00Z"/>
              <w:b/>
              <w:noProof/>
              <w:color w:val="000000"/>
              <w:sz w:val="22"/>
              <w:szCs w:val="22"/>
            </w:rPr>
            <w:pPrChange w:id="847" w:author="Lien Le" w:date="2024-12-11T15:32:00Z" w16du:dateUtc="2024-12-11T08:32:00Z">
              <w:pPr>
                <w:tabs>
                  <w:tab w:val="right" w:pos="12000"/>
                </w:tabs>
                <w:spacing w:before="60" w:after="0" w:line="240" w:lineRule="auto"/>
              </w:pPr>
            </w:pPrChange>
          </w:pPr>
          <w:del w:id="848" w:author="Lien Le" w:date="2024-12-11T16:34:00Z" w16du:dateUtc="2024-12-11T09:34:00Z">
            <w:r w:rsidRPr="0083310F" w:rsidDel="00885B80">
              <w:rPr>
                <w:b/>
                <w:noProof/>
                <w:color w:val="000000"/>
                <w:sz w:val="22"/>
                <w:szCs w:val="22"/>
                <w:rPrChange w:id="849" w:author="Lien Le" w:date="2024-12-11T15:32:00Z" w16du:dateUtc="2024-12-11T08:32:00Z">
                  <w:rPr>
                    <w:b/>
                    <w:color w:val="000000"/>
                  </w:rPr>
                </w:rPrChange>
              </w:rPr>
              <w:delText>CHƯƠNG 5: TRIỂN KHAI MÔ HÌNH</w:delText>
            </w:r>
            <w:r w:rsidRPr="0083310F" w:rsidDel="00885B80">
              <w:rPr>
                <w:b/>
                <w:noProof/>
                <w:color w:val="000000"/>
                <w:sz w:val="22"/>
                <w:szCs w:val="22"/>
                <w:rPrChange w:id="850" w:author="Lien Le" w:date="2024-12-11T15:32:00Z" w16du:dateUtc="2024-12-11T08:32:00Z">
                  <w:rPr>
                    <w:b/>
                    <w:color w:val="000000"/>
                  </w:rPr>
                </w:rPrChange>
              </w:rPr>
              <w:tab/>
              <w:delText>46</w:delText>
            </w:r>
          </w:del>
        </w:p>
        <w:p w14:paraId="4F2EB59C" w14:textId="59E8992C" w:rsidR="00B356BA" w:rsidRPr="0083310F" w:rsidDel="00885B80" w:rsidRDefault="00000000" w:rsidP="0083310F">
          <w:pPr>
            <w:tabs>
              <w:tab w:val="right" w:pos="12000"/>
            </w:tabs>
            <w:spacing w:before="60" w:after="0" w:line="276" w:lineRule="auto"/>
            <w:ind w:left="360"/>
            <w:rPr>
              <w:del w:id="851" w:author="Lien Le" w:date="2024-12-11T16:34:00Z" w16du:dateUtc="2024-12-11T09:34:00Z"/>
              <w:noProof/>
              <w:color w:val="000000"/>
              <w:sz w:val="22"/>
              <w:szCs w:val="22"/>
            </w:rPr>
            <w:pPrChange w:id="852" w:author="Lien Le" w:date="2024-12-11T15:32:00Z" w16du:dateUtc="2024-12-11T08:32:00Z">
              <w:pPr>
                <w:tabs>
                  <w:tab w:val="right" w:pos="12000"/>
                </w:tabs>
                <w:spacing w:before="60" w:after="0" w:line="240" w:lineRule="auto"/>
                <w:ind w:left="360"/>
              </w:pPr>
            </w:pPrChange>
          </w:pPr>
          <w:del w:id="853" w:author="Lien Le" w:date="2024-12-11T16:34:00Z" w16du:dateUtc="2024-12-11T09:34:00Z">
            <w:r w:rsidRPr="0083310F" w:rsidDel="00885B80">
              <w:rPr>
                <w:noProof/>
                <w:color w:val="000000"/>
                <w:sz w:val="22"/>
                <w:szCs w:val="22"/>
                <w:rPrChange w:id="854" w:author="Lien Le" w:date="2024-12-11T15:32:00Z" w16du:dateUtc="2024-12-11T08:32:00Z">
                  <w:rPr>
                    <w:color w:val="000000"/>
                  </w:rPr>
                </w:rPrChange>
              </w:rPr>
              <w:delText>5.1. Mô hình ARIMA</w:delText>
            </w:r>
            <w:r w:rsidRPr="0083310F" w:rsidDel="00885B80">
              <w:rPr>
                <w:noProof/>
                <w:color w:val="000000"/>
                <w:sz w:val="22"/>
                <w:szCs w:val="22"/>
                <w:rPrChange w:id="855" w:author="Lien Le" w:date="2024-12-11T15:32:00Z" w16du:dateUtc="2024-12-11T08:32:00Z">
                  <w:rPr>
                    <w:color w:val="000000"/>
                  </w:rPr>
                </w:rPrChange>
              </w:rPr>
              <w:tab/>
              <w:delText>46</w:delText>
            </w:r>
          </w:del>
        </w:p>
        <w:p w14:paraId="4DFA0B05" w14:textId="6A3F9EBC" w:rsidR="00B356BA" w:rsidRPr="0083310F" w:rsidDel="00885B80" w:rsidRDefault="00000000" w:rsidP="0083310F">
          <w:pPr>
            <w:tabs>
              <w:tab w:val="right" w:pos="12000"/>
            </w:tabs>
            <w:spacing w:before="60" w:after="0" w:line="276" w:lineRule="auto"/>
            <w:ind w:left="720"/>
            <w:rPr>
              <w:del w:id="856" w:author="Lien Le" w:date="2024-12-11T16:34:00Z" w16du:dateUtc="2024-12-11T09:34:00Z"/>
              <w:noProof/>
              <w:color w:val="000000"/>
              <w:sz w:val="22"/>
              <w:szCs w:val="22"/>
            </w:rPr>
            <w:pPrChange w:id="857" w:author="Lien Le" w:date="2024-12-11T15:32:00Z" w16du:dateUtc="2024-12-11T08:32:00Z">
              <w:pPr>
                <w:tabs>
                  <w:tab w:val="right" w:pos="12000"/>
                </w:tabs>
                <w:spacing w:before="60" w:after="0" w:line="240" w:lineRule="auto"/>
                <w:ind w:left="720"/>
              </w:pPr>
            </w:pPrChange>
          </w:pPr>
          <w:del w:id="858" w:author="Lien Le" w:date="2024-12-11T16:34:00Z" w16du:dateUtc="2024-12-11T09:34:00Z">
            <w:r w:rsidRPr="0083310F" w:rsidDel="00885B80">
              <w:rPr>
                <w:noProof/>
                <w:color w:val="000000"/>
                <w:sz w:val="22"/>
                <w:szCs w:val="22"/>
              </w:rPr>
              <w:delText>5.1.1 Giới thiệu mô hình ARIMA</w:delText>
            </w:r>
            <w:r w:rsidRPr="0083310F" w:rsidDel="00885B80">
              <w:rPr>
                <w:noProof/>
                <w:color w:val="000000"/>
                <w:sz w:val="22"/>
                <w:szCs w:val="22"/>
              </w:rPr>
              <w:tab/>
              <w:delText>46</w:delText>
            </w:r>
          </w:del>
        </w:p>
        <w:p w14:paraId="0C85A77F" w14:textId="2DAFBA78" w:rsidR="00B356BA" w:rsidRPr="0083310F" w:rsidDel="00885B80" w:rsidRDefault="00000000" w:rsidP="0083310F">
          <w:pPr>
            <w:tabs>
              <w:tab w:val="right" w:pos="12000"/>
            </w:tabs>
            <w:spacing w:before="60" w:after="0" w:line="276" w:lineRule="auto"/>
            <w:ind w:left="720"/>
            <w:rPr>
              <w:del w:id="859" w:author="Lien Le" w:date="2024-12-11T16:34:00Z" w16du:dateUtc="2024-12-11T09:34:00Z"/>
              <w:noProof/>
              <w:color w:val="000000"/>
              <w:sz w:val="22"/>
              <w:szCs w:val="22"/>
            </w:rPr>
            <w:pPrChange w:id="860" w:author="Lien Le" w:date="2024-12-11T15:32:00Z" w16du:dateUtc="2024-12-11T08:32:00Z">
              <w:pPr>
                <w:tabs>
                  <w:tab w:val="right" w:pos="12000"/>
                </w:tabs>
                <w:spacing w:before="60" w:after="0" w:line="240" w:lineRule="auto"/>
                <w:ind w:left="720"/>
              </w:pPr>
            </w:pPrChange>
          </w:pPr>
          <w:del w:id="861" w:author="Lien Le" w:date="2024-12-11T16:34:00Z" w16du:dateUtc="2024-12-11T09:34:00Z">
            <w:r w:rsidRPr="0083310F" w:rsidDel="00885B80">
              <w:rPr>
                <w:noProof/>
                <w:color w:val="000000"/>
                <w:sz w:val="22"/>
                <w:szCs w:val="22"/>
                <w:rPrChange w:id="862" w:author="Lien Le" w:date="2024-12-11T15:32:00Z" w16du:dateUtc="2024-12-11T08:32:00Z">
                  <w:rPr>
                    <w:color w:val="000000"/>
                  </w:rPr>
                </w:rPrChange>
              </w:rPr>
              <w:delText>5.1.2. Áp dụng mô hình ARIMA</w:delText>
            </w:r>
            <w:r w:rsidRPr="0083310F" w:rsidDel="00885B80">
              <w:rPr>
                <w:noProof/>
                <w:color w:val="000000"/>
                <w:sz w:val="22"/>
                <w:szCs w:val="22"/>
                <w:rPrChange w:id="863" w:author="Lien Le" w:date="2024-12-11T15:32:00Z" w16du:dateUtc="2024-12-11T08:32:00Z">
                  <w:rPr>
                    <w:color w:val="000000"/>
                  </w:rPr>
                </w:rPrChange>
              </w:rPr>
              <w:tab/>
              <w:delText>47</w:delText>
            </w:r>
          </w:del>
        </w:p>
        <w:p w14:paraId="7E775D18" w14:textId="531E6E5B" w:rsidR="00B356BA" w:rsidRPr="0083310F" w:rsidDel="00885B80" w:rsidRDefault="00000000" w:rsidP="0083310F">
          <w:pPr>
            <w:tabs>
              <w:tab w:val="right" w:pos="12000"/>
            </w:tabs>
            <w:spacing w:before="60" w:after="0" w:line="276" w:lineRule="auto"/>
            <w:ind w:left="360"/>
            <w:rPr>
              <w:del w:id="864" w:author="Lien Le" w:date="2024-12-11T16:34:00Z" w16du:dateUtc="2024-12-11T09:34:00Z"/>
              <w:noProof/>
              <w:color w:val="000000"/>
              <w:sz w:val="22"/>
              <w:szCs w:val="22"/>
            </w:rPr>
            <w:pPrChange w:id="865" w:author="Lien Le" w:date="2024-12-11T15:32:00Z" w16du:dateUtc="2024-12-11T08:32:00Z">
              <w:pPr>
                <w:tabs>
                  <w:tab w:val="right" w:pos="12000"/>
                </w:tabs>
                <w:spacing w:before="60" w:after="0" w:line="240" w:lineRule="auto"/>
                <w:ind w:left="360"/>
              </w:pPr>
            </w:pPrChange>
          </w:pPr>
          <w:del w:id="866" w:author="Lien Le" w:date="2024-12-11T16:34:00Z" w16du:dateUtc="2024-12-11T09:34:00Z">
            <w:r w:rsidRPr="0083310F" w:rsidDel="00885B80">
              <w:rPr>
                <w:noProof/>
                <w:color w:val="000000"/>
                <w:sz w:val="22"/>
                <w:szCs w:val="22"/>
                <w:rPrChange w:id="867" w:author="Lien Le" w:date="2024-12-11T15:32:00Z" w16du:dateUtc="2024-12-11T08:32:00Z">
                  <w:rPr>
                    <w:color w:val="000000"/>
                  </w:rPr>
                </w:rPrChange>
              </w:rPr>
              <w:delText>5.2. Mô hình Ridge Linear Regression</w:delText>
            </w:r>
            <w:r w:rsidRPr="0083310F" w:rsidDel="00885B80">
              <w:rPr>
                <w:noProof/>
                <w:color w:val="000000"/>
                <w:sz w:val="22"/>
                <w:szCs w:val="22"/>
                <w:rPrChange w:id="868" w:author="Lien Le" w:date="2024-12-11T15:32:00Z" w16du:dateUtc="2024-12-11T08:32:00Z">
                  <w:rPr>
                    <w:color w:val="000000"/>
                  </w:rPr>
                </w:rPrChange>
              </w:rPr>
              <w:tab/>
              <w:delText>50</w:delText>
            </w:r>
          </w:del>
        </w:p>
        <w:p w14:paraId="443B5722" w14:textId="45C6ABDC" w:rsidR="00B356BA" w:rsidRPr="0083310F" w:rsidDel="00885B80" w:rsidRDefault="00000000" w:rsidP="0083310F">
          <w:pPr>
            <w:tabs>
              <w:tab w:val="right" w:pos="12000"/>
            </w:tabs>
            <w:spacing w:before="60" w:after="0" w:line="276" w:lineRule="auto"/>
            <w:ind w:left="720"/>
            <w:rPr>
              <w:del w:id="869" w:author="Lien Le" w:date="2024-12-11T16:34:00Z" w16du:dateUtc="2024-12-11T09:34:00Z"/>
              <w:noProof/>
              <w:color w:val="000000"/>
              <w:sz w:val="22"/>
              <w:szCs w:val="22"/>
            </w:rPr>
            <w:pPrChange w:id="870" w:author="Lien Le" w:date="2024-12-11T15:32:00Z" w16du:dateUtc="2024-12-11T08:32:00Z">
              <w:pPr>
                <w:tabs>
                  <w:tab w:val="right" w:pos="12000"/>
                </w:tabs>
                <w:spacing w:before="60" w:after="0" w:line="240" w:lineRule="auto"/>
                <w:ind w:left="720"/>
              </w:pPr>
            </w:pPrChange>
          </w:pPr>
          <w:del w:id="871" w:author="Lien Le" w:date="2024-12-11T16:34:00Z" w16du:dateUtc="2024-12-11T09:34:00Z">
            <w:r w:rsidRPr="0083310F" w:rsidDel="00885B80">
              <w:rPr>
                <w:noProof/>
                <w:color w:val="000000"/>
                <w:sz w:val="22"/>
                <w:szCs w:val="22"/>
                <w:rPrChange w:id="872" w:author="Lien Le" w:date="2024-12-11T15:32:00Z" w16du:dateUtc="2024-12-11T08:32:00Z">
                  <w:rPr>
                    <w:color w:val="000000"/>
                  </w:rPr>
                </w:rPrChange>
              </w:rPr>
              <w:delText>5.2.1. Giới thiệu về Ridge Regression</w:delText>
            </w:r>
            <w:r w:rsidRPr="0083310F" w:rsidDel="00885B80">
              <w:rPr>
                <w:noProof/>
                <w:color w:val="000000"/>
                <w:sz w:val="22"/>
                <w:szCs w:val="22"/>
                <w:rPrChange w:id="873" w:author="Lien Le" w:date="2024-12-11T15:32:00Z" w16du:dateUtc="2024-12-11T08:32:00Z">
                  <w:rPr>
                    <w:color w:val="000000"/>
                  </w:rPr>
                </w:rPrChange>
              </w:rPr>
              <w:tab/>
              <w:delText>50</w:delText>
            </w:r>
          </w:del>
        </w:p>
        <w:p w14:paraId="338A7F1B" w14:textId="606D8D1C" w:rsidR="00B356BA" w:rsidRPr="0083310F" w:rsidDel="00885B80" w:rsidRDefault="00000000" w:rsidP="0083310F">
          <w:pPr>
            <w:tabs>
              <w:tab w:val="right" w:pos="12000"/>
            </w:tabs>
            <w:spacing w:before="60" w:after="0" w:line="276" w:lineRule="auto"/>
            <w:ind w:left="720"/>
            <w:rPr>
              <w:del w:id="874" w:author="Lien Le" w:date="2024-12-11T16:34:00Z" w16du:dateUtc="2024-12-11T09:34:00Z"/>
              <w:noProof/>
              <w:color w:val="000000"/>
              <w:sz w:val="22"/>
              <w:szCs w:val="22"/>
            </w:rPr>
            <w:pPrChange w:id="875" w:author="Lien Le" w:date="2024-12-11T15:32:00Z" w16du:dateUtc="2024-12-11T08:32:00Z">
              <w:pPr>
                <w:tabs>
                  <w:tab w:val="right" w:pos="12000"/>
                </w:tabs>
                <w:spacing w:before="60" w:after="0" w:line="240" w:lineRule="auto"/>
                <w:ind w:left="720"/>
              </w:pPr>
            </w:pPrChange>
          </w:pPr>
          <w:del w:id="876" w:author="Lien Le" w:date="2024-12-11T16:34:00Z" w16du:dateUtc="2024-12-11T09:34:00Z">
            <w:r w:rsidRPr="0083310F" w:rsidDel="00885B80">
              <w:rPr>
                <w:noProof/>
                <w:color w:val="000000"/>
                <w:sz w:val="22"/>
                <w:szCs w:val="22"/>
                <w:rPrChange w:id="877" w:author="Lien Le" w:date="2024-12-11T15:32:00Z" w16du:dateUtc="2024-12-11T08:32:00Z">
                  <w:rPr>
                    <w:color w:val="000000"/>
                  </w:rPr>
                </w:rPrChange>
              </w:rPr>
              <w:delText>5.2.2. Áp dụng mô hình Ridge Regression</w:delText>
            </w:r>
            <w:r w:rsidRPr="0083310F" w:rsidDel="00885B80">
              <w:rPr>
                <w:noProof/>
                <w:color w:val="000000"/>
                <w:sz w:val="22"/>
                <w:szCs w:val="22"/>
                <w:rPrChange w:id="878" w:author="Lien Le" w:date="2024-12-11T15:32:00Z" w16du:dateUtc="2024-12-11T08:32:00Z">
                  <w:rPr>
                    <w:color w:val="000000"/>
                  </w:rPr>
                </w:rPrChange>
              </w:rPr>
              <w:tab/>
              <w:delText>54</w:delText>
            </w:r>
          </w:del>
        </w:p>
        <w:p w14:paraId="633AFAC9" w14:textId="5AE61C97" w:rsidR="00B356BA" w:rsidRPr="0083310F" w:rsidDel="00885B80" w:rsidRDefault="00000000" w:rsidP="0083310F">
          <w:pPr>
            <w:tabs>
              <w:tab w:val="right" w:pos="12000"/>
            </w:tabs>
            <w:spacing w:before="60" w:after="0" w:line="276" w:lineRule="auto"/>
            <w:ind w:left="360"/>
            <w:rPr>
              <w:del w:id="879" w:author="Lien Le" w:date="2024-12-11T16:34:00Z" w16du:dateUtc="2024-12-11T09:34:00Z"/>
              <w:noProof/>
              <w:color w:val="000000"/>
              <w:sz w:val="22"/>
              <w:szCs w:val="22"/>
            </w:rPr>
            <w:pPrChange w:id="880" w:author="Lien Le" w:date="2024-12-11T15:32:00Z" w16du:dateUtc="2024-12-11T08:32:00Z">
              <w:pPr>
                <w:tabs>
                  <w:tab w:val="right" w:pos="12000"/>
                </w:tabs>
                <w:spacing w:before="60" w:after="0" w:line="240" w:lineRule="auto"/>
                <w:ind w:left="360"/>
              </w:pPr>
            </w:pPrChange>
          </w:pPr>
          <w:del w:id="881" w:author="Lien Le" w:date="2024-12-11T16:34:00Z" w16du:dateUtc="2024-12-11T09:34:00Z">
            <w:r w:rsidRPr="0083310F" w:rsidDel="00885B80">
              <w:rPr>
                <w:noProof/>
                <w:color w:val="000000"/>
                <w:sz w:val="22"/>
                <w:szCs w:val="22"/>
                <w:rPrChange w:id="882" w:author="Lien Le" w:date="2024-12-11T15:32:00Z" w16du:dateUtc="2024-12-11T08:32:00Z">
                  <w:rPr>
                    <w:color w:val="000000"/>
                  </w:rPr>
                </w:rPrChange>
              </w:rPr>
              <w:delText>5.3. Mô hình LSTM</w:delText>
            </w:r>
            <w:r w:rsidRPr="0083310F" w:rsidDel="00885B80">
              <w:rPr>
                <w:noProof/>
                <w:color w:val="000000"/>
                <w:sz w:val="22"/>
                <w:szCs w:val="22"/>
                <w:rPrChange w:id="883" w:author="Lien Le" w:date="2024-12-11T15:32:00Z" w16du:dateUtc="2024-12-11T08:32:00Z">
                  <w:rPr>
                    <w:color w:val="000000"/>
                  </w:rPr>
                </w:rPrChange>
              </w:rPr>
              <w:tab/>
              <w:delText>55</w:delText>
            </w:r>
          </w:del>
        </w:p>
        <w:p w14:paraId="68B3D1E6" w14:textId="253A92EF" w:rsidR="00B356BA" w:rsidRPr="0083310F" w:rsidDel="00885B80" w:rsidRDefault="00000000" w:rsidP="0083310F">
          <w:pPr>
            <w:tabs>
              <w:tab w:val="right" w:pos="12000"/>
            </w:tabs>
            <w:spacing w:before="60" w:after="0" w:line="276" w:lineRule="auto"/>
            <w:ind w:left="720"/>
            <w:rPr>
              <w:del w:id="884" w:author="Lien Le" w:date="2024-12-11T16:34:00Z" w16du:dateUtc="2024-12-11T09:34:00Z"/>
              <w:noProof/>
              <w:color w:val="000000"/>
              <w:sz w:val="22"/>
              <w:szCs w:val="22"/>
            </w:rPr>
            <w:pPrChange w:id="885" w:author="Lien Le" w:date="2024-12-11T15:32:00Z" w16du:dateUtc="2024-12-11T08:32:00Z">
              <w:pPr>
                <w:tabs>
                  <w:tab w:val="right" w:pos="12000"/>
                </w:tabs>
                <w:spacing w:before="60" w:after="0" w:line="240" w:lineRule="auto"/>
                <w:ind w:left="720"/>
              </w:pPr>
            </w:pPrChange>
          </w:pPr>
          <w:del w:id="886" w:author="Lien Le" w:date="2024-12-11T16:34:00Z" w16du:dateUtc="2024-12-11T09:34:00Z">
            <w:r w:rsidRPr="0083310F" w:rsidDel="00885B80">
              <w:rPr>
                <w:noProof/>
                <w:color w:val="000000"/>
                <w:sz w:val="22"/>
                <w:szCs w:val="22"/>
                <w:rPrChange w:id="887" w:author="Lien Le" w:date="2024-12-11T15:32:00Z" w16du:dateUtc="2024-12-11T08:32:00Z">
                  <w:rPr>
                    <w:color w:val="000000"/>
                  </w:rPr>
                </w:rPrChange>
              </w:rPr>
              <w:delText xml:space="preserve">5.3.1. Giới </w:delText>
            </w:r>
          </w:del>
          <w:del w:id="888" w:author="Lien Le" w:date="2024-12-11T15:44:00Z" w16du:dateUtc="2024-12-11T08:44:00Z">
            <w:r w:rsidRPr="0083310F" w:rsidDel="00180E2C">
              <w:rPr>
                <w:noProof/>
                <w:color w:val="000000"/>
                <w:sz w:val="22"/>
                <w:szCs w:val="22"/>
                <w:rPrChange w:id="889" w:author="Lien Le" w:date="2024-12-11T15:32:00Z" w16du:dateUtc="2024-12-11T08:32:00Z">
                  <w:rPr>
                    <w:color w:val="000000"/>
                  </w:rPr>
                </w:rPrChange>
              </w:rPr>
              <w:delText xml:space="preserve">Thiệu </w:delText>
            </w:r>
          </w:del>
          <w:del w:id="890" w:author="Lien Le" w:date="2024-12-11T16:34:00Z" w16du:dateUtc="2024-12-11T09:34:00Z">
            <w:r w:rsidRPr="0083310F" w:rsidDel="00885B80">
              <w:rPr>
                <w:noProof/>
                <w:color w:val="000000"/>
                <w:sz w:val="22"/>
                <w:szCs w:val="22"/>
                <w:rPrChange w:id="891" w:author="Lien Le" w:date="2024-12-11T15:32:00Z" w16du:dateUtc="2024-12-11T08:32:00Z">
                  <w:rPr>
                    <w:color w:val="000000"/>
                  </w:rPr>
                </w:rPrChange>
              </w:rPr>
              <w:delText>về LSTM</w:delText>
            </w:r>
            <w:r w:rsidRPr="0083310F" w:rsidDel="00885B80">
              <w:rPr>
                <w:noProof/>
                <w:color w:val="000000"/>
                <w:sz w:val="22"/>
                <w:szCs w:val="22"/>
                <w:rPrChange w:id="892" w:author="Lien Le" w:date="2024-12-11T15:32:00Z" w16du:dateUtc="2024-12-11T08:32:00Z">
                  <w:rPr>
                    <w:color w:val="000000"/>
                  </w:rPr>
                </w:rPrChange>
              </w:rPr>
              <w:tab/>
              <w:delText>55</w:delText>
            </w:r>
          </w:del>
        </w:p>
        <w:p w14:paraId="55885F70" w14:textId="03943587" w:rsidR="00B356BA" w:rsidRPr="0083310F" w:rsidDel="00180E2C" w:rsidRDefault="00000000" w:rsidP="0083310F">
          <w:pPr>
            <w:tabs>
              <w:tab w:val="right" w:pos="12000"/>
            </w:tabs>
            <w:spacing w:before="60" w:after="0" w:line="276" w:lineRule="auto"/>
            <w:ind w:left="720"/>
            <w:rPr>
              <w:del w:id="893" w:author="Lien Le" w:date="2024-12-11T15:44:00Z" w16du:dateUtc="2024-12-11T08:44:00Z"/>
              <w:noProof/>
              <w:color w:val="000000"/>
              <w:sz w:val="22"/>
              <w:szCs w:val="22"/>
            </w:rPr>
            <w:pPrChange w:id="894" w:author="Lien Le" w:date="2024-12-11T15:32:00Z" w16du:dateUtc="2024-12-11T08:32:00Z">
              <w:pPr>
                <w:tabs>
                  <w:tab w:val="right" w:pos="12000"/>
                </w:tabs>
                <w:spacing w:before="60" w:after="0" w:line="240" w:lineRule="auto"/>
                <w:ind w:left="720"/>
              </w:pPr>
            </w:pPrChange>
          </w:pPr>
          <w:del w:id="895" w:author="Lien Le" w:date="2024-12-11T15:44:00Z" w16du:dateUtc="2024-12-11T08:44:00Z">
            <w:r w:rsidRPr="0083310F" w:rsidDel="00180E2C">
              <w:rPr>
                <w:noProof/>
                <w:color w:val="000000"/>
                <w:sz w:val="22"/>
                <w:szCs w:val="22"/>
                <w:rPrChange w:id="896" w:author="Lien Le" w:date="2024-12-11T15:32:00Z" w16du:dateUtc="2024-12-11T08:32:00Z">
                  <w:rPr>
                    <w:color w:val="000000"/>
                  </w:rPr>
                </w:rPrChange>
              </w:rPr>
              <w:delText>5.3.2. Giải Thích Đơn Giản về LSTM</w:delText>
            </w:r>
            <w:r w:rsidRPr="0083310F" w:rsidDel="00180E2C">
              <w:rPr>
                <w:noProof/>
                <w:color w:val="000000"/>
                <w:sz w:val="22"/>
                <w:szCs w:val="22"/>
                <w:rPrChange w:id="897" w:author="Lien Le" w:date="2024-12-11T15:32:00Z" w16du:dateUtc="2024-12-11T08:32:00Z">
                  <w:rPr>
                    <w:color w:val="000000"/>
                  </w:rPr>
                </w:rPrChange>
              </w:rPr>
              <w:tab/>
              <w:delText>56</w:delText>
            </w:r>
          </w:del>
        </w:p>
        <w:p w14:paraId="6BC22154" w14:textId="663C56A6" w:rsidR="00B356BA" w:rsidRPr="0083310F" w:rsidDel="00885B80" w:rsidRDefault="00000000" w:rsidP="0083310F">
          <w:pPr>
            <w:tabs>
              <w:tab w:val="right" w:pos="12000"/>
            </w:tabs>
            <w:spacing w:before="60" w:after="0" w:line="276" w:lineRule="auto"/>
            <w:ind w:left="720"/>
            <w:rPr>
              <w:del w:id="898" w:author="Lien Le" w:date="2024-12-11T16:34:00Z" w16du:dateUtc="2024-12-11T09:34:00Z"/>
              <w:noProof/>
              <w:color w:val="000000"/>
              <w:sz w:val="22"/>
              <w:szCs w:val="22"/>
            </w:rPr>
            <w:pPrChange w:id="899" w:author="Lien Le" w:date="2024-12-11T15:32:00Z" w16du:dateUtc="2024-12-11T08:32:00Z">
              <w:pPr>
                <w:tabs>
                  <w:tab w:val="right" w:pos="12000"/>
                </w:tabs>
                <w:spacing w:before="60" w:after="0" w:line="240" w:lineRule="auto"/>
                <w:ind w:left="720"/>
              </w:pPr>
            </w:pPrChange>
          </w:pPr>
          <w:del w:id="900" w:author="Lien Le" w:date="2024-12-11T16:34:00Z" w16du:dateUtc="2024-12-11T09:34:00Z">
            <w:r w:rsidRPr="0083310F" w:rsidDel="00885B80">
              <w:rPr>
                <w:noProof/>
                <w:color w:val="000000"/>
                <w:sz w:val="22"/>
                <w:szCs w:val="22"/>
                <w:rPrChange w:id="901" w:author="Lien Le" w:date="2024-12-11T15:32:00Z" w16du:dateUtc="2024-12-11T08:32:00Z">
                  <w:rPr>
                    <w:color w:val="000000"/>
                  </w:rPr>
                </w:rPrChange>
              </w:rPr>
              <w:delText>5.3.</w:delText>
            </w:r>
          </w:del>
          <w:del w:id="902" w:author="Lien Le" w:date="2024-12-11T15:44:00Z" w16du:dateUtc="2024-12-11T08:44:00Z">
            <w:r w:rsidRPr="0083310F" w:rsidDel="00180E2C">
              <w:rPr>
                <w:noProof/>
                <w:color w:val="000000"/>
                <w:sz w:val="22"/>
                <w:szCs w:val="22"/>
                <w:rPrChange w:id="903" w:author="Lien Le" w:date="2024-12-11T15:32:00Z" w16du:dateUtc="2024-12-11T08:32:00Z">
                  <w:rPr>
                    <w:color w:val="000000"/>
                  </w:rPr>
                </w:rPrChange>
              </w:rPr>
              <w:delText>3</w:delText>
            </w:r>
          </w:del>
          <w:del w:id="904" w:author="Lien Le" w:date="2024-12-11T16:34:00Z" w16du:dateUtc="2024-12-11T09:34:00Z">
            <w:r w:rsidRPr="0083310F" w:rsidDel="00885B80">
              <w:rPr>
                <w:noProof/>
                <w:color w:val="000000"/>
                <w:sz w:val="22"/>
                <w:szCs w:val="22"/>
                <w:rPrChange w:id="905" w:author="Lien Le" w:date="2024-12-11T15:32:00Z" w16du:dateUtc="2024-12-11T08:32:00Z">
                  <w:rPr>
                    <w:color w:val="000000"/>
                  </w:rPr>
                </w:rPrChange>
              </w:rPr>
              <w:delText xml:space="preserve">. Kiến </w:delText>
            </w:r>
          </w:del>
          <w:del w:id="906" w:author="Lien Le" w:date="2024-12-11T15:44:00Z" w16du:dateUtc="2024-12-11T08:44:00Z">
            <w:r w:rsidRPr="0083310F" w:rsidDel="00180E2C">
              <w:rPr>
                <w:noProof/>
                <w:color w:val="000000"/>
                <w:sz w:val="22"/>
                <w:szCs w:val="22"/>
                <w:rPrChange w:id="907" w:author="Lien Le" w:date="2024-12-11T15:32:00Z" w16du:dateUtc="2024-12-11T08:32:00Z">
                  <w:rPr>
                    <w:color w:val="000000"/>
                  </w:rPr>
                </w:rPrChange>
              </w:rPr>
              <w:delText xml:space="preserve">Trúc </w:delText>
            </w:r>
          </w:del>
          <w:del w:id="908" w:author="Lien Le" w:date="2024-12-11T16:34:00Z" w16du:dateUtc="2024-12-11T09:34:00Z">
            <w:r w:rsidRPr="0083310F" w:rsidDel="00885B80">
              <w:rPr>
                <w:noProof/>
                <w:color w:val="000000"/>
                <w:sz w:val="22"/>
                <w:szCs w:val="22"/>
                <w:rPrChange w:id="909" w:author="Lien Le" w:date="2024-12-11T15:32:00Z" w16du:dateUtc="2024-12-11T08:32:00Z">
                  <w:rPr>
                    <w:color w:val="000000"/>
                  </w:rPr>
                </w:rPrChange>
              </w:rPr>
              <w:delText xml:space="preserve">của </w:delText>
            </w:r>
          </w:del>
          <w:del w:id="910" w:author="Lien Le" w:date="2024-12-11T15:44:00Z" w16du:dateUtc="2024-12-11T08:44:00Z">
            <w:r w:rsidRPr="0083310F" w:rsidDel="00180E2C">
              <w:rPr>
                <w:noProof/>
                <w:color w:val="000000"/>
                <w:sz w:val="22"/>
                <w:szCs w:val="22"/>
                <w:rPrChange w:id="911" w:author="Lien Le" w:date="2024-12-11T15:32:00Z" w16du:dateUtc="2024-12-11T08:32:00Z">
                  <w:rPr>
                    <w:color w:val="000000"/>
                  </w:rPr>
                </w:rPrChange>
              </w:rPr>
              <w:delText xml:space="preserve">Mô </w:delText>
            </w:r>
          </w:del>
          <w:del w:id="912" w:author="Lien Le" w:date="2024-12-11T16:34:00Z" w16du:dateUtc="2024-12-11T09:34:00Z">
            <w:r w:rsidRPr="0083310F" w:rsidDel="00885B80">
              <w:rPr>
                <w:noProof/>
                <w:color w:val="000000"/>
                <w:sz w:val="22"/>
                <w:szCs w:val="22"/>
                <w:rPrChange w:id="913" w:author="Lien Le" w:date="2024-12-11T15:32:00Z" w16du:dateUtc="2024-12-11T08:32:00Z">
                  <w:rPr>
                    <w:color w:val="000000"/>
                  </w:rPr>
                </w:rPrChange>
              </w:rPr>
              <w:delText>Hình LSTM</w:delText>
            </w:r>
            <w:r w:rsidRPr="0083310F" w:rsidDel="00885B80">
              <w:rPr>
                <w:noProof/>
                <w:color w:val="000000"/>
                <w:sz w:val="22"/>
                <w:szCs w:val="22"/>
                <w:rPrChange w:id="914" w:author="Lien Le" w:date="2024-12-11T15:32:00Z" w16du:dateUtc="2024-12-11T08:32:00Z">
                  <w:rPr>
                    <w:color w:val="000000"/>
                  </w:rPr>
                </w:rPrChange>
              </w:rPr>
              <w:tab/>
              <w:delText>56</w:delText>
            </w:r>
          </w:del>
        </w:p>
        <w:p w14:paraId="118584F6" w14:textId="0FB00D8B" w:rsidR="00B356BA" w:rsidRPr="0083310F" w:rsidDel="00885B80" w:rsidRDefault="00000000" w:rsidP="0083310F">
          <w:pPr>
            <w:tabs>
              <w:tab w:val="right" w:pos="12000"/>
            </w:tabs>
            <w:spacing w:before="60" w:after="0" w:line="276" w:lineRule="auto"/>
            <w:ind w:left="360"/>
            <w:rPr>
              <w:del w:id="915" w:author="Lien Le" w:date="2024-12-11T16:34:00Z" w16du:dateUtc="2024-12-11T09:34:00Z"/>
              <w:noProof/>
              <w:color w:val="000000"/>
              <w:sz w:val="22"/>
              <w:szCs w:val="22"/>
            </w:rPr>
            <w:pPrChange w:id="916" w:author="Lien Le" w:date="2024-12-11T15:32:00Z" w16du:dateUtc="2024-12-11T08:32:00Z">
              <w:pPr>
                <w:tabs>
                  <w:tab w:val="right" w:pos="12000"/>
                </w:tabs>
                <w:spacing w:before="60" w:after="0" w:line="240" w:lineRule="auto"/>
                <w:ind w:left="360"/>
              </w:pPr>
            </w:pPrChange>
          </w:pPr>
          <w:del w:id="917" w:author="Lien Le" w:date="2024-12-11T16:34:00Z" w16du:dateUtc="2024-12-11T09:34:00Z">
            <w:r w:rsidRPr="0083310F" w:rsidDel="00885B80">
              <w:rPr>
                <w:noProof/>
                <w:color w:val="000000"/>
                <w:sz w:val="22"/>
                <w:szCs w:val="22"/>
                <w:rPrChange w:id="918" w:author="Lien Le" w:date="2024-12-11T15:32:00Z" w16du:dateUtc="2024-12-11T08:32:00Z">
                  <w:rPr>
                    <w:color w:val="000000"/>
                  </w:rPr>
                </w:rPrChange>
              </w:rPr>
              <w:delText xml:space="preserve">5.4. Huấn luyện và </w:delText>
            </w:r>
          </w:del>
          <w:del w:id="919" w:author="Lien Le" w:date="2024-12-11T15:45:00Z" w16du:dateUtc="2024-12-11T08:45:00Z">
            <w:r w:rsidRPr="0083310F" w:rsidDel="00180E2C">
              <w:rPr>
                <w:noProof/>
                <w:color w:val="000000"/>
                <w:sz w:val="22"/>
                <w:szCs w:val="22"/>
                <w:rPrChange w:id="920" w:author="Lien Le" w:date="2024-12-11T15:32:00Z" w16du:dateUtc="2024-12-11T08:32:00Z">
                  <w:rPr>
                    <w:color w:val="000000"/>
                  </w:rPr>
                </w:rPrChange>
              </w:rPr>
              <w:delText xml:space="preserve">Kiểm </w:delText>
            </w:r>
          </w:del>
          <w:del w:id="921" w:author="Lien Le" w:date="2024-12-11T16:34:00Z" w16du:dateUtc="2024-12-11T09:34:00Z">
            <w:r w:rsidRPr="0083310F" w:rsidDel="00885B80">
              <w:rPr>
                <w:noProof/>
                <w:color w:val="000000"/>
                <w:sz w:val="22"/>
                <w:szCs w:val="22"/>
                <w:rPrChange w:id="922" w:author="Lien Le" w:date="2024-12-11T15:32:00Z" w16du:dateUtc="2024-12-11T08:32:00Z">
                  <w:rPr>
                    <w:color w:val="000000"/>
                  </w:rPr>
                </w:rPrChange>
              </w:rPr>
              <w:delText>tra (Training and Testing)</w:delText>
            </w:r>
            <w:r w:rsidRPr="0083310F" w:rsidDel="00885B80">
              <w:rPr>
                <w:noProof/>
                <w:color w:val="000000"/>
                <w:sz w:val="22"/>
                <w:szCs w:val="22"/>
                <w:rPrChange w:id="923" w:author="Lien Le" w:date="2024-12-11T15:32:00Z" w16du:dateUtc="2024-12-11T08:32:00Z">
                  <w:rPr>
                    <w:color w:val="000000"/>
                  </w:rPr>
                </w:rPrChange>
              </w:rPr>
              <w:tab/>
              <w:delText>60</w:delText>
            </w:r>
          </w:del>
        </w:p>
        <w:p w14:paraId="4A4A8524" w14:textId="5A478912" w:rsidR="00B356BA" w:rsidRPr="0083310F" w:rsidDel="00885B80" w:rsidRDefault="00000000" w:rsidP="0083310F">
          <w:pPr>
            <w:tabs>
              <w:tab w:val="right" w:pos="12000"/>
            </w:tabs>
            <w:spacing w:before="60" w:after="0" w:line="276" w:lineRule="auto"/>
            <w:ind w:left="720"/>
            <w:rPr>
              <w:del w:id="924" w:author="Lien Le" w:date="2024-12-11T16:34:00Z" w16du:dateUtc="2024-12-11T09:34:00Z"/>
              <w:noProof/>
              <w:color w:val="000000"/>
              <w:sz w:val="22"/>
              <w:szCs w:val="22"/>
            </w:rPr>
            <w:pPrChange w:id="925" w:author="Lien Le" w:date="2024-12-11T15:32:00Z" w16du:dateUtc="2024-12-11T08:32:00Z">
              <w:pPr>
                <w:tabs>
                  <w:tab w:val="right" w:pos="12000"/>
                </w:tabs>
                <w:spacing w:before="60" w:after="0" w:line="240" w:lineRule="auto"/>
                <w:ind w:left="720"/>
              </w:pPr>
            </w:pPrChange>
          </w:pPr>
          <w:del w:id="926" w:author="Lien Le" w:date="2024-12-11T16:34:00Z" w16du:dateUtc="2024-12-11T09:34:00Z">
            <w:r w:rsidRPr="0083310F" w:rsidDel="00885B80">
              <w:rPr>
                <w:noProof/>
                <w:color w:val="000000"/>
                <w:sz w:val="22"/>
                <w:szCs w:val="22"/>
                <w:rPrChange w:id="927" w:author="Lien Le" w:date="2024-12-11T15:32:00Z" w16du:dateUtc="2024-12-11T08:32:00Z">
                  <w:rPr>
                    <w:color w:val="000000"/>
                  </w:rPr>
                </w:rPrChange>
              </w:rPr>
              <w:delText>5.4.1. Chia tập dữ liệu thành tập huấn luyện và tập kiểm tra.</w:delText>
            </w:r>
            <w:r w:rsidRPr="0083310F" w:rsidDel="00885B80">
              <w:rPr>
                <w:noProof/>
                <w:color w:val="000000"/>
                <w:sz w:val="22"/>
                <w:szCs w:val="22"/>
                <w:rPrChange w:id="928" w:author="Lien Le" w:date="2024-12-11T15:32:00Z" w16du:dateUtc="2024-12-11T08:32:00Z">
                  <w:rPr>
                    <w:color w:val="000000"/>
                  </w:rPr>
                </w:rPrChange>
              </w:rPr>
              <w:tab/>
              <w:delText>60</w:delText>
            </w:r>
          </w:del>
        </w:p>
        <w:p w14:paraId="27E2A3A0" w14:textId="57FC153F" w:rsidR="00B356BA" w:rsidRPr="0083310F" w:rsidDel="00885B80" w:rsidRDefault="00000000" w:rsidP="0083310F">
          <w:pPr>
            <w:tabs>
              <w:tab w:val="right" w:pos="12000"/>
            </w:tabs>
            <w:spacing w:before="60" w:after="0" w:line="276" w:lineRule="auto"/>
            <w:ind w:left="720"/>
            <w:rPr>
              <w:del w:id="929" w:author="Lien Le" w:date="2024-12-11T16:34:00Z" w16du:dateUtc="2024-12-11T09:34:00Z"/>
              <w:noProof/>
              <w:color w:val="000000"/>
              <w:sz w:val="22"/>
              <w:szCs w:val="22"/>
            </w:rPr>
            <w:pPrChange w:id="930" w:author="Lien Le" w:date="2024-12-11T15:32:00Z" w16du:dateUtc="2024-12-11T08:32:00Z">
              <w:pPr>
                <w:tabs>
                  <w:tab w:val="right" w:pos="12000"/>
                </w:tabs>
                <w:spacing w:before="60" w:after="0" w:line="240" w:lineRule="auto"/>
                <w:ind w:left="720"/>
              </w:pPr>
            </w:pPrChange>
          </w:pPr>
          <w:del w:id="931" w:author="Lien Le" w:date="2024-12-11T16:34:00Z" w16du:dateUtc="2024-12-11T09:34:00Z">
            <w:r w:rsidRPr="0083310F" w:rsidDel="00885B80">
              <w:rPr>
                <w:noProof/>
                <w:color w:val="000000"/>
                <w:sz w:val="22"/>
                <w:szCs w:val="22"/>
                <w:rPrChange w:id="932" w:author="Lien Le" w:date="2024-12-11T15:32:00Z" w16du:dateUtc="2024-12-11T08:32:00Z">
                  <w:rPr>
                    <w:color w:val="000000"/>
                  </w:rPr>
                </w:rPrChange>
              </w:rPr>
              <w:delText xml:space="preserve">5.4.2. Cross-Validation cho </w:delText>
            </w:r>
          </w:del>
          <w:del w:id="933" w:author="Lien Le" w:date="2024-12-11T15:45:00Z" w16du:dateUtc="2024-12-11T08:45:00Z">
            <w:r w:rsidRPr="0083310F" w:rsidDel="00180E2C">
              <w:rPr>
                <w:noProof/>
                <w:color w:val="000000"/>
                <w:sz w:val="22"/>
                <w:szCs w:val="22"/>
                <w:rPrChange w:id="934" w:author="Lien Le" w:date="2024-12-11T15:32:00Z" w16du:dateUtc="2024-12-11T08:32:00Z">
                  <w:rPr>
                    <w:color w:val="000000"/>
                  </w:rPr>
                </w:rPrChange>
              </w:rPr>
              <w:delText>Dữ Liệu Chuỗi Thời Gian</w:delText>
            </w:r>
          </w:del>
          <w:del w:id="935" w:author="Lien Le" w:date="2024-12-11T16:34:00Z" w16du:dateUtc="2024-12-11T09:34:00Z">
            <w:r w:rsidRPr="0083310F" w:rsidDel="00885B80">
              <w:rPr>
                <w:noProof/>
                <w:color w:val="000000"/>
                <w:sz w:val="22"/>
                <w:szCs w:val="22"/>
                <w:rPrChange w:id="936" w:author="Lien Le" w:date="2024-12-11T15:32:00Z" w16du:dateUtc="2024-12-11T08:32:00Z">
                  <w:rPr>
                    <w:color w:val="000000"/>
                  </w:rPr>
                </w:rPrChange>
              </w:rPr>
              <w:tab/>
              <w:delText>61</w:delText>
            </w:r>
          </w:del>
        </w:p>
        <w:p w14:paraId="3CABFA08" w14:textId="4C7D984E" w:rsidR="00B356BA" w:rsidRPr="0083310F" w:rsidDel="00885B80" w:rsidRDefault="00000000" w:rsidP="0083310F">
          <w:pPr>
            <w:tabs>
              <w:tab w:val="right" w:pos="12000"/>
            </w:tabs>
            <w:spacing w:before="60" w:after="0" w:line="276" w:lineRule="auto"/>
            <w:ind w:left="720"/>
            <w:rPr>
              <w:del w:id="937" w:author="Lien Le" w:date="2024-12-11T16:34:00Z" w16du:dateUtc="2024-12-11T09:34:00Z"/>
              <w:noProof/>
              <w:color w:val="000000"/>
              <w:sz w:val="22"/>
              <w:szCs w:val="22"/>
            </w:rPr>
            <w:pPrChange w:id="938" w:author="Lien Le" w:date="2024-12-11T15:32:00Z" w16du:dateUtc="2024-12-11T08:32:00Z">
              <w:pPr>
                <w:tabs>
                  <w:tab w:val="right" w:pos="12000"/>
                </w:tabs>
                <w:spacing w:before="60" w:after="0" w:line="240" w:lineRule="auto"/>
                <w:ind w:left="720"/>
              </w:pPr>
            </w:pPrChange>
          </w:pPr>
          <w:del w:id="939" w:author="Lien Le" w:date="2024-12-11T16:34:00Z" w16du:dateUtc="2024-12-11T09:34:00Z">
            <w:r w:rsidRPr="0083310F" w:rsidDel="00885B80">
              <w:rPr>
                <w:noProof/>
                <w:color w:val="000000"/>
                <w:sz w:val="22"/>
                <w:szCs w:val="22"/>
                <w:rPrChange w:id="940" w:author="Lien Le" w:date="2024-12-11T15:32:00Z" w16du:dateUtc="2024-12-11T08:32:00Z">
                  <w:rPr>
                    <w:color w:val="000000"/>
                  </w:rPr>
                </w:rPrChange>
              </w:rPr>
              <w:delText xml:space="preserve">5.4.3. </w:delText>
            </w:r>
            <w:r w:rsidR="00180E2C" w:rsidRPr="00180E2C" w:rsidDel="00885B80">
              <w:rPr>
                <w:noProof/>
                <w:color w:val="000000"/>
                <w:sz w:val="22"/>
                <w:szCs w:val="22"/>
              </w:rPr>
              <w:delText xml:space="preserve">Chuẩn </w:delText>
            </w:r>
          </w:del>
          <w:del w:id="941" w:author="Lien Le" w:date="2024-12-11T15:45:00Z" w16du:dateUtc="2024-12-11T08:45:00Z">
            <w:r w:rsidR="00180E2C" w:rsidRPr="00180E2C" w:rsidDel="00180E2C">
              <w:rPr>
                <w:noProof/>
                <w:color w:val="000000"/>
                <w:sz w:val="22"/>
                <w:szCs w:val="22"/>
              </w:rPr>
              <w:delText xml:space="preserve">Hóa Dữ Liệu </w:delText>
            </w:r>
          </w:del>
          <w:del w:id="942" w:author="Lien Le" w:date="2024-12-11T15:46:00Z" w16du:dateUtc="2024-12-11T08:46:00Z">
            <w:r w:rsidR="00180E2C" w:rsidRPr="00180E2C" w:rsidDel="00180E2C">
              <w:rPr>
                <w:noProof/>
                <w:color w:val="000000"/>
                <w:sz w:val="22"/>
                <w:szCs w:val="22"/>
              </w:rPr>
              <w:delText xml:space="preserve">Và </w:delText>
            </w:r>
          </w:del>
          <w:del w:id="943" w:author="Lien Le" w:date="2024-12-11T16:34:00Z" w16du:dateUtc="2024-12-11T09:34:00Z">
            <w:r w:rsidR="00180E2C" w:rsidRPr="00180E2C" w:rsidDel="00885B80">
              <w:rPr>
                <w:noProof/>
                <w:color w:val="000000"/>
                <w:sz w:val="22"/>
                <w:szCs w:val="22"/>
              </w:rPr>
              <w:delText>Inverse Transform</w:delText>
            </w:r>
            <w:r w:rsidRPr="0083310F" w:rsidDel="00885B80">
              <w:rPr>
                <w:noProof/>
                <w:color w:val="000000"/>
                <w:sz w:val="22"/>
                <w:szCs w:val="22"/>
                <w:rPrChange w:id="944" w:author="Lien Le" w:date="2024-12-11T15:32:00Z" w16du:dateUtc="2024-12-11T08:32:00Z">
                  <w:rPr>
                    <w:color w:val="000000"/>
                  </w:rPr>
                </w:rPrChange>
              </w:rPr>
              <w:tab/>
              <w:delText>61</w:delText>
            </w:r>
          </w:del>
        </w:p>
        <w:p w14:paraId="2CA3D4A2" w14:textId="3E40B819" w:rsidR="00B356BA" w:rsidRPr="0083310F" w:rsidDel="00885B80" w:rsidRDefault="00000000" w:rsidP="0083310F">
          <w:pPr>
            <w:tabs>
              <w:tab w:val="right" w:pos="12000"/>
            </w:tabs>
            <w:spacing w:before="60" w:after="0" w:line="276" w:lineRule="auto"/>
            <w:ind w:left="720"/>
            <w:rPr>
              <w:del w:id="945" w:author="Lien Le" w:date="2024-12-11T16:34:00Z" w16du:dateUtc="2024-12-11T09:34:00Z"/>
              <w:noProof/>
              <w:color w:val="000000"/>
              <w:sz w:val="22"/>
              <w:szCs w:val="22"/>
            </w:rPr>
            <w:pPrChange w:id="946" w:author="Lien Le" w:date="2024-12-11T15:32:00Z" w16du:dateUtc="2024-12-11T08:32:00Z">
              <w:pPr>
                <w:tabs>
                  <w:tab w:val="right" w:pos="12000"/>
                </w:tabs>
                <w:spacing w:before="60" w:after="0" w:line="240" w:lineRule="auto"/>
                <w:ind w:left="720"/>
              </w:pPr>
            </w:pPrChange>
          </w:pPr>
          <w:del w:id="947" w:author="Lien Le" w:date="2024-12-11T16:34:00Z" w16du:dateUtc="2024-12-11T09:34:00Z">
            <w:r w:rsidRPr="0083310F" w:rsidDel="00885B80">
              <w:rPr>
                <w:noProof/>
                <w:color w:val="000000"/>
                <w:sz w:val="22"/>
                <w:szCs w:val="22"/>
                <w:rPrChange w:id="948" w:author="Lien Le" w:date="2024-12-11T15:32:00Z" w16du:dateUtc="2024-12-11T08:32:00Z">
                  <w:rPr>
                    <w:color w:val="000000"/>
                  </w:rPr>
                </w:rPrChange>
              </w:rPr>
              <w:delText xml:space="preserve">5.4.4. Ngăn </w:delText>
            </w:r>
          </w:del>
          <w:del w:id="949" w:author="Lien Le" w:date="2024-12-11T15:45:00Z" w16du:dateUtc="2024-12-11T08:45:00Z">
            <w:r w:rsidRPr="0083310F" w:rsidDel="00180E2C">
              <w:rPr>
                <w:noProof/>
                <w:color w:val="000000"/>
                <w:sz w:val="22"/>
                <w:szCs w:val="22"/>
                <w:rPrChange w:id="950" w:author="Lien Le" w:date="2024-12-11T15:32:00Z" w16du:dateUtc="2024-12-11T08:32:00Z">
                  <w:rPr>
                    <w:color w:val="000000"/>
                  </w:rPr>
                </w:rPrChange>
              </w:rPr>
              <w:delText xml:space="preserve">Chặn </w:delText>
            </w:r>
          </w:del>
          <w:del w:id="951" w:author="Lien Le" w:date="2024-12-11T16:34:00Z" w16du:dateUtc="2024-12-11T09:34:00Z">
            <w:r w:rsidRPr="0083310F" w:rsidDel="00885B80">
              <w:rPr>
                <w:noProof/>
                <w:color w:val="000000"/>
                <w:sz w:val="22"/>
                <w:szCs w:val="22"/>
                <w:rPrChange w:id="952" w:author="Lien Le" w:date="2024-12-11T15:32:00Z" w16du:dateUtc="2024-12-11T08:32:00Z">
                  <w:rPr>
                    <w:color w:val="000000"/>
                  </w:rPr>
                </w:rPrChange>
              </w:rPr>
              <w:delText>Overfitting</w:delText>
            </w:r>
            <w:r w:rsidRPr="0083310F" w:rsidDel="00885B80">
              <w:rPr>
                <w:noProof/>
                <w:color w:val="000000"/>
                <w:sz w:val="22"/>
                <w:szCs w:val="22"/>
                <w:rPrChange w:id="953" w:author="Lien Le" w:date="2024-12-11T15:32:00Z" w16du:dateUtc="2024-12-11T08:32:00Z">
                  <w:rPr>
                    <w:color w:val="000000"/>
                  </w:rPr>
                </w:rPrChange>
              </w:rPr>
              <w:tab/>
              <w:delText>62</w:delText>
            </w:r>
          </w:del>
        </w:p>
        <w:p w14:paraId="24210885" w14:textId="7F8C2EFB" w:rsidR="00B356BA" w:rsidRPr="0083310F" w:rsidDel="00885B80" w:rsidRDefault="00000000" w:rsidP="0083310F">
          <w:pPr>
            <w:tabs>
              <w:tab w:val="right" w:pos="12000"/>
            </w:tabs>
            <w:spacing w:before="60" w:after="0" w:line="276" w:lineRule="auto"/>
            <w:ind w:left="720"/>
            <w:rPr>
              <w:del w:id="954" w:author="Lien Le" w:date="2024-12-11T16:34:00Z" w16du:dateUtc="2024-12-11T09:34:00Z"/>
              <w:noProof/>
              <w:color w:val="000000"/>
              <w:sz w:val="22"/>
              <w:szCs w:val="22"/>
            </w:rPr>
            <w:pPrChange w:id="955" w:author="Lien Le" w:date="2024-12-11T15:32:00Z" w16du:dateUtc="2024-12-11T08:32:00Z">
              <w:pPr>
                <w:tabs>
                  <w:tab w:val="right" w:pos="12000"/>
                </w:tabs>
                <w:spacing w:before="60" w:after="0" w:line="240" w:lineRule="auto"/>
                <w:ind w:left="720"/>
              </w:pPr>
            </w:pPrChange>
          </w:pPr>
          <w:del w:id="956" w:author="Lien Le" w:date="2024-12-11T16:34:00Z" w16du:dateUtc="2024-12-11T09:34:00Z">
            <w:r w:rsidRPr="0083310F" w:rsidDel="00885B80">
              <w:rPr>
                <w:noProof/>
                <w:color w:val="000000"/>
                <w:sz w:val="22"/>
                <w:szCs w:val="22"/>
              </w:rPr>
              <w:delText xml:space="preserve">5.4.5. Các </w:delText>
            </w:r>
          </w:del>
          <w:del w:id="957" w:author="Lien Le" w:date="2024-12-11T15:46:00Z" w16du:dateUtc="2024-12-11T08:46:00Z">
            <w:r w:rsidRPr="0083310F" w:rsidDel="00180E2C">
              <w:rPr>
                <w:noProof/>
                <w:color w:val="000000"/>
                <w:sz w:val="22"/>
                <w:szCs w:val="22"/>
              </w:rPr>
              <w:delText>Metrics Đ</w:delText>
            </w:r>
          </w:del>
          <w:del w:id="958" w:author="Lien Le" w:date="2024-12-11T16:34:00Z" w16du:dateUtc="2024-12-11T09:34:00Z">
            <w:r w:rsidRPr="0083310F" w:rsidDel="00885B80">
              <w:rPr>
                <w:noProof/>
                <w:color w:val="000000"/>
                <w:sz w:val="22"/>
                <w:szCs w:val="22"/>
              </w:rPr>
              <w:delText xml:space="preserve">ánh </w:delText>
            </w:r>
          </w:del>
          <w:del w:id="959" w:author="Lien Le" w:date="2024-12-11T15:46:00Z" w16du:dateUtc="2024-12-11T08:46:00Z">
            <w:r w:rsidRPr="0083310F" w:rsidDel="00180E2C">
              <w:rPr>
                <w:noProof/>
                <w:color w:val="000000"/>
                <w:sz w:val="22"/>
                <w:szCs w:val="22"/>
              </w:rPr>
              <w:delText>G</w:delText>
            </w:r>
          </w:del>
          <w:del w:id="960" w:author="Lien Le" w:date="2024-12-11T16:34:00Z" w16du:dateUtc="2024-12-11T09:34:00Z">
            <w:r w:rsidRPr="0083310F" w:rsidDel="00885B80">
              <w:rPr>
                <w:noProof/>
                <w:color w:val="000000"/>
                <w:sz w:val="22"/>
                <w:szCs w:val="22"/>
              </w:rPr>
              <w:delText>iá</w:delText>
            </w:r>
            <w:r w:rsidRPr="0083310F" w:rsidDel="00885B80">
              <w:rPr>
                <w:noProof/>
                <w:color w:val="000000"/>
                <w:sz w:val="22"/>
                <w:szCs w:val="22"/>
              </w:rPr>
              <w:tab/>
              <w:delText>62</w:delText>
            </w:r>
          </w:del>
        </w:p>
        <w:p w14:paraId="22509C9A" w14:textId="3B3D98AC" w:rsidR="00B356BA" w:rsidRPr="0083310F" w:rsidDel="00885B80" w:rsidRDefault="00000000" w:rsidP="0083310F">
          <w:pPr>
            <w:tabs>
              <w:tab w:val="right" w:pos="12000"/>
            </w:tabs>
            <w:spacing w:before="60" w:after="0" w:line="276" w:lineRule="auto"/>
            <w:rPr>
              <w:del w:id="961" w:author="Lien Le" w:date="2024-12-11T16:34:00Z" w16du:dateUtc="2024-12-11T09:34:00Z"/>
              <w:b/>
              <w:noProof/>
              <w:color w:val="000000"/>
              <w:sz w:val="22"/>
              <w:szCs w:val="22"/>
            </w:rPr>
            <w:pPrChange w:id="962" w:author="Lien Le" w:date="2024-12-11T15:32:00Z" w16du:dateUtc="2024-12-11T08:32:00Z">
              <w:pPr>
                <w:tabs>
                  <w:tab w:val="right" w:pos="12000"/>
                </w:tabs>
                <w:spacing w:before="60" w:after="0" w:line="240" w:lineRule="auto"/>
              </w:pPr>
            </w:pPrChange>
          </w:pPr>
          <w:del w:id="963" w:author="Lien Le" w:date="2024-12-11T16:34:00Z" w16du:dateUtc="2024-12-11T09:34:00Z">
            <w:r w:rsidRPr="0083310F" w:rsidDel="00885B80">
              <w:rPr>
                <w:b/>
                <w:noProof/>
                <w:color w:val="000000"/>
                <w:sz w:val="22"/>
                <w:szCs w:val="22"/>
                <w:rPrChange w:id="964" w:author="Lien Le" w:date="2024-12-11T15:32:00Z" w16du:dateUtc="2024-12-11T08:32:00Z">
                  <w:rPr>
                    <w:b/>
                    <w:color w:val="000000"/>
                  </w:rPr>
                </w:rPrChange>
              </w:rPr>
              <w:delText>CHƯƠNG 6: Lựa chọn mô hình tốt nhất cho dự đoán chứng khoán</w:delText>
            </w:r>
            <w:r w:rsidRPr="0083310F" w:rsidDel="00885B80">
              <w:rPr>
                <w:b/>
                <w:noProof/>
                <w:color w:val="000000"/>
                <w:sz w:val="22"/>
                <w:szCs w:val="22"/>
                <w:rPrChange w:id="965" w:author="Lien Le" w:date="2024-12-11T15:32:00Z" w16du:dateUtc="2024-12-11T08:32:00Z">
                  <w:rPr>
                    <w:b/>
                    <w:color w:val="000000"/>
                  </w:rPr>
                </w:rPrChange>
              </w:rPr>
              <w:tab/>
              <w:delText>68</w:delText>
            </w:r>
          </w:del>
        </w:p>
        <w:p w14:paraId="099481F6" w14:textId="3FF361A0" w:rsidR="00B356BA" w:rsidRPr="0083310F" w:rsidDel="00180E2C" w:rsidRDefault="00000000" w:rsidP="00180E2C">
          <w:pPr>
            <w:tabs>
              <w:tab w:val="right" w:pos="12000"/>
            </w:tabs>
            <w:spacing w:before="60" w:after="0" w:line="276" w:lineRule="auto"/>
            <w:ind w:left="360"/>
            <w:rPr>
              <w:del w:id="966" w:author="Lien Le" w:date="2024-12-11T15:46:00Z" w16du:dateUtc="2024-12-11T08:46:00Z"/>
              <w:noProof/>
              <w:color w:val="000000"/>
              <w:sz w:val="22"/>
              <w:szCs w:val="22"/>
            </w:rPr>
            <w:pPrChange w:id="967" w:author="Lien Le" w:date="2024-12-11T15:48:00Z" w16du:dateUtc="2024-12-11T08:48:00Z">
              <w:pPr>
                <w:tabs>
                  <w:tab w:val="right" w:pos="12000"/>
                </w:tabs>
                <w:spacing w:before="60" w:after="0" w:line="240" w:lineRule="auto"/>
                <w:ind w:left="360"/>
              </w:pPr>
            </w:pPrChange>
          </w:pPr>
          <w:del w:id="968" w:author="Lien Le" w:date="2024-12-11T15:46:00Z" w16du:dateUtc="2024-12-11T08:46:00Z">
            <w:r w:rsidRPr="0083310F" w:rsidDel="00180E2C">
              <w:rPr>
                <w:noProof/>
                <w:color w:val="000000"/>
                <w:sz w:val="22"/>
                <w:szCs w:val="22"/>
              </w:rPr>
              <w:delText>So sánh hiệu suất các mô hình</w:delText>
            </w:r>
            <w:r w:rsidRPr="0083310F" w:rsidDel="00180E2C">
              <w:rPr>
                <w:noProof/>
                <w:color w:val="000000"/>
                <w:sz w:val="22"/>
                <w:szCs w:val="22"/>
              </w:rPr>
              <w:tab/>
              <w:delText>68</w:delText>
            </w:r>
          </w:del>
        </w:p>
        <w:p w14:paraId="214A6ED2" w14:textId="0AAF5D2B" w:rsidR="00B356BA" w:rsidRPr="0083310F" w:rsidDel="00885B80" w:rsidRDefault="00000000" w:rsidP="00180E2C">
          <w:pPr>
            <w:tabs>
              <w:tab w:val="right" w:pos="12000"/>
            </w:tabs>
            <w:spacing w:before="60" w:after="0" w:line="276" w:lineRule="auto"/>
            <w:ind w:left="360"/>
            <w:rPr>
              <w:del w:id="969" w:author="Lien Le" w:date="2024-12-11T16:34:00Z" w16du:dateUtc="2024-12-11T09:34:00Z"/>
              <w:noProof/>
              <w:color w:val="000000"/>
              <w:sz w:val="22"/>
              <w:szCs w:val="22"/>
            </w:rPr>
            <w:pPrChange w:id="970" w:author="Lien Le" w:date="2024-12-11T15:48:00Z" w16du:dateUtc="2024-12-11T08:48:00Z">
              <w:pPr>
                <w:tabs>
                  <w:tab w:val="right" w:pos="12000"/>
                </w:tabs>
                <w:spacing w:before="60" w:after="0" w:line="240" w:lineRule="auto"/>
                <w:ind w:left="720"/>
              </w:pPr>
            </w:pPrChange>
          </w:pPr>
          <w:del w:id="971" w:author="Lien Le" w:date="2024-12-11T16:34:00Z" w16du:dateUtc="2024-12-11T09:34:00Z">
            <w:r w:rsidRPr="0083310F" w:rsidDel="00885B80">
              <w:rPr>
                <w:noProof/>
                <w:color w:val="000000"/>
                <w:sz w:val="22"/>
                <w:szCs w:val="22"/>
              </w:rPr>
              <w:delText>1. ARIMA</w:delText>
            </w:r>
          </w:del>
          <w:del w:id="972" w:author="Lien Le" w:date="2024-12-11T15:46:00Z" w16du:dateUtc="2024-12-11T08:46:00Z">
            <w:r w:rsidRPr="0083310F" w:rsidDel="00180E2C">
              <w:rPr>
                <w:noProof/>
                <w:color w:val="000000"/>
                <w:sz w:val="22"/>
                <w:szCs w:val="22"/>
              </w:rPr>
              <w:delText>:</w:delText>
            </w:r>
          </w:del>
          <w:del w:id="973" w:author="Lien Le" w:date="2024-12-11T16:34:00Z" w16du:dateUtc="2024-12-11T09:34:00Z">
            <w:r w:rsidRPr="0083310F" w:rsidDel="00885B80">
              <w:rPr>
                <w:noProof/>
                <w:color w:val="000000"/>
                <w:sz w:val="22"/>
                <w:szCs w:val="22"/>
              </w:rPr>
              <w:delText xml:space="preserve"> </w:delText>
            </w:r>
          </w:del>
          <w:del w:id="974" w:author="Lien Le" w:date="2024-12-11T15:46:00Z" w16du:dateUtc="2024-12-11T08:46:00Z">
            <w:r w:rsidRPr="0083310F" w:rsidDel="00180E2C">
              <w:rPr>
                <w:noProof/>
                <w:color w:val="000000"/>
                <w:sz w:val="22"/>
                <w:szCs w:val="22"/>
              </w:rPr>
              <w:delText>P</w:delText>
            </w:r>
          </w:del>
          <w:del w:id="975" w:author="Lien Le" w:date="2024-12-11T16:34:00Z" w16du:dateUtc="2024-12-11T09:34:00Z">
            <w:r w:rsidRPr="0083310F" w:rsidDel="00885B80">
              <w:rPr>
                <w:noProof/>
                <w:color w:val="000000"/>
                <w:sz w:val="22"/>
                <w:szCs w:val="22"/>
              </w:rPr>
              <w:delText>hù hợp với dữ liệu tĩnh nhưng kém trên dữ liệu biến động</w:delText>
            </w:r>
            <w:r w:rsidRPr="0083310F" w:rsidDel="00885B80">
              <w:rPr>
                <w:noProof/>
                <w:color w:val="000000"/>
                <w:sz w:val="22"/>
                <w:szCs w:val="22"/>
              </w:rPr>
              <w:tab/>
              <w:delText>70</w:delText>
            </w:r>
          </w:del>
        </w:p>
        <w:p w14:paraId="3F8A2776" w14:textId="0CFEF848" w:rsidR="00B356BA" w:rsidRPr="0083310F" w:rsidDel="00885B80" w:rsidRDefault="00000000" w:rsidP="00180E2C">
          <w:pPr>
            <w:tabs>
              <w:tab w:val="right" w:pos="12000"/>
            </w:tabs>
            <w:spacing w:before="60" w:after="0" w:line="276" w:lineRule="auto"/>
            <w:ind w:left="360"/>
            <w:rPr>
              <w:del w:id="976" w:author="Lien Le" w:date="2024-12-11T16:34:00Z" w16du:dateUtc="2024-12-11T09:34:00Z"/>
              <w:noProof/>
              <w:color w:val="000000"/>
              <w:sz w:val="22"/>
              <w:szCs w:val="22"/>
            </w:rPr>
            <w:pPrChange w:id="977" w:author="Lien Le" w:date="2024-12-11T15:48:00Z" w16du:dateUtc="2024-12-11T08:48:00Z">
              <w:pPr>
                <w:tabs>
                  <w:tab w:val="right" w:pos="12000"/>
                </w:tabs>
                <w:spacing w:before="60" w:after="0" w:line="240" w:lineRule="auto"/>
                <w:ind w:left="720"/>
              </w:pPr>
            </w:pPrChange>
          </w:pPr>
          <w:del w:id="978" w:author="Lien Le" w:date="2024-12-11T16:34:00Z" w16du:dateUtc="2024-12-11T09:34:00Z">
            <w:r w:rsidRPr="0083310F" w:rsidDel="00885B80">
              <w:rPr>
                <w:noProof/>
                <w:color w:val="000000"/>
                <w:sz w:val="22"/>
                <w:szCs w:val="22"/>
              </w:rPr>
              <w:delText>2. Ridge Regression</w:delText>
            </w:r>
          </w:del>
          <w:del w:id="979" w:author="Lien Le" w:date="2024-12-11T15:46:00Z" w16du:dateUtc="2024-12-11T08:46:00Z">
            <w:r w:rsidRPr="0083310F" w:rsidDel="00180E2C">
              <w:rPr>
                <w:noProof/>
                <w:color w:val="000000"/>
                <w:sz w:val="22"/>
                <w:szCs w:val="22"/>
              </w:rPr>
              <w:delText xml:space="preserve">: </w:delText>
            </w:r>
          </w:del>
          <w:del w:id="980" w:author="Lien Le" w:date="2024-12-11T16:34:00Z" w16du:dateUtc="2024-12-11T09:34:00Z">
            <w:r w:rsidRPr="0083310F" w:rsidDel="00885B80">
              <w:rPr>
                <w:noProof/>
                <w:color w:val="000000"/>
                <w:sz w:val="22"/>
                <w:szCs w:val="22"/>
              </w:rPr>
              <w:delText>Mô hình tốt nhất tổng quan</w:delText>
            </w:r>
            <w:r w:rsidRPr="0083310F" w:rsidDel="00885B80">
              <w:rPr>
                <w:noProof/>
                <w:color w:val="000000"/>
                <w:sz w:val="22"/>
                <w:szCs w:val="22"/>
              </w:rPr>
              <w:tab/>
              <w:delText>71</w:delText>
            </w:r>
          </w:del>
        </w:p>
        <w:p w14:paraId="3218A40C" w14:textId="46A42AE1" w:rsidR="00B356BA" w:rsidRPr="0083310F" w:rsidDel="00885B80" w:rsidRDefault="00000000" w:rsidP="00180E2C">
          <w:pPr>
            <w:tabs>
              <w:tab w:val="right" w:pos="12000"/>
            </w:tabs>
            <w:spacing w:before="60" w:after="0" w:line="276" w:lineRule="auto"/>
            <w:ind w:left="360"/>
            <w:rPr>
              <w:del w:id="981" w:author="Lien Le" w:date="2024-12-11T16:34:00Z" w16du:dateUtc="2024-12-11T09:34:00Z"/>
              <w:noProof/>
              <w:color w:val="000000"/>
              <w:sz w:val="22"/>
              <w:szCs w:val="22"/>
            </w:rPr>
            <w:pPrChange w:id="982" w:author="Lien Le" w:date="2024-12-11T15:48:00Z" w16du:dateUtc="2024-12-11T08:48:00Z">
              <w:pPr>
                <w:tabs>
                  <w:tab w:val="right" w:pos="12000"/>
                </w:tabs>
                <w:spacing w:before="60" w:after="0" w:line="240" w:lineRule="auto"/>
                <w:ind w:left="720"/>
              </w:pPr>
            </w:pPrChange>
          </w:pPr>
          <w:del w:id="983" w:author="Lien Le" w:date="2024-12-11T16:34:00Z" w16du:dateUtc="2024-12-11T09:34:00Z">
            <w:r w:rsidRPr="0083310F" w:rsidDel="00885B80">
              <w:rPr>
                <w:noProof/>
                <w:color w:val="000000"/>
                <w:sz w:val="22"/>
                <w:szCs w:val="22"/>
              </w:rPr>
              <w:delText>3. LSTM</w:delText>
            </w:r>
          </w:del>
          <w:del w:id="984" w:author="Lien Le" w:date="2024-12-11T15:47:00Z" w16du:dateUtc="2024-12-11T08:47:00Z">
            <w:r w:rsidRPr="0083310F" w:rsidDel="00180E2C">
              <w:rPr>
                <w:noProof/>
                <w:color w:val="000000"/>
                <w:sz w:val="22"/>
                <w:szCs w:val="22"/>
              </w:rPr>
              <w:delText>: M</w:delText>
            </w:r>
          </w:del>
          <w:del w:id="985" w:author="Lien Le" w:date="2024-12-11T16:34:00Z" w16du:dateUtc="2024-12-11T09:34:00Z">
            <w:r w:rsidRPr="0083310F" w:rsidDel="00885B80">
              <w:rPr>
                <w:noProof/>
                <w:color w:val="000000"/>
                <w:sz w:val="22"/>
                <w:szCs w:val="22"/>
              </w:rPr>
              <w:delText>ạnh trong xu hướng dài hạn nhưng nhạy cảm với biến động</w:delText>
            </w:r>
            <w:r w:rsidRPr="0083310F" w:rsidDel="00885B80">
              <w:rPr>
                <w:noProof/>
                <w:color w:val="000000"/>
                <w:sz w:val="22"/>
                <w:szCs w:val="22"/>
              </w:rPr>
              <w:tab/>
              <w:delText>71</w:delText>
            </w:r>
          </w:del>
        </w:p>
        <w:p w14:paraId="765A3374" w14:textId="0BE543ED" w:rsidR="00B356BA" w:rsidRPr="0083310F" w:rsidDel="00885B80" w:rsidRDefault="00000000" w:rsidP="0083310F">
          <w:pPr>
            <w:tabs>
              <w:tab w:val="right" w:pos="12000"/>
            </w:tabs>
            <w:spacing w:before="60" w:after="0" w:line="276" w:lineRule="auto"/>
            <w:rPr>
              <w:del w:id="986" w:author="Lien Le" w:date="2024-12-11T16:34:00Z" w16du:dateUtc="2024-12-11T09:34:00Z"/>
              <w:b/>
              <w:noProof/>
              <w:color w:val="000000"/>
              <w:sz w:val="22"/>
              <w:szCs w:val="22"/>
            </w:rPr>
            <w:pPrChange w:id="987" w:author="Lien Le" w:date="2024-12-11T15:32:00Z" w16du:dateUtc="2024-12-11T08:32:00Z">
              <w:pPr>
                <w:tabs>
                  <w:tab w:val="right" w:pos="12000"/>
                </w:tabs>
                <w:spacing w:before="60" w:after="0" w:line="240" w:lineRule="auto"/>
              </w:pPr>
            </w:pPrChange>
          </w:pPr>
          <w:del w:id="988" w:author="Lien Le" w:date="2024-12-11T16:34:00Z" w16du:dateUtc="2024-12-11T09:34:00Z">
            <w:r w:rsidRPr="0083310F" w:rsidDel="00885B80">
              <w:rPr>
                <w:b/>
                <w:noProof/>
                <w:color w:val="000000"/>
                <w:sz w:val="22"/>
                <w:szCs w:val="22"/>
              </w:rPr>
              <w:delText>CHƯƠNG 7: ĐÁNH GIÁ KẾT QUẢ VÀ ỨNG DỤNG THỰC TẾ</w:delText>
            </w:r>
            <w:r w:rsidRPr="0083310F" w:rsidDel="00885B80">
              <w:rPr>
                <w:b/>
                <w:noProof/>
                <w:color w:val="000000"/>
                <w:sz w:val="22"/>
                <w:szCs w:val="22"/>
              </w:rPr>
              <w:tab/>
              <w:delText>72</w:delText>
            </w:r>
          </w:del>
        </w:p>
        <w:p w14:paraId="7D74D3D6" w14:textId="74A12846" w:rsidR="00B356BA" w:rsidRPr="0083310F" w:rsidDel="00885B80" w:rsidRDefault="00000000" w:rsidP="0083310F">
          <w:pPr>
            <w:tabs>
              <w:tab w:val="right" w:pos="12000"/>
            </w:tabs>
            <w:spacing w:before="60" w:after="0" w:line="276" w:lineRule="auto"/>
            <w:ind w:left="360"/>
            <w:rPr>
              <w:del w:id="989" w:author="Lien Le" w:date="2024-12-11T16:34:00Z" w16du:dateUtc="2024-12-11T09:34:00Z"/>
              <w:noProof/>
              <w:color w:val="000000"/>
              <w:sz w:val="22"/>
              <w:szCs w:val="22"/>
            </w:rPr>
            <w:pPrChange w:id="990" w:author="Lien Le" w:date="2024-12-11T15:32:00Z" w16du:dateUtc="2024-12-11T08:32:00Z">
              <w:pPr>
                <w:tabs>
                  <w:tab w:val="right" w:pos="12000"/>
                </w:tabs>
                <w:spacing w:before="60" w:after="0" w:line="240" w:lineRule="auto"/>
                <w:ind w:left="360"/>
              </w:pPr>
            </w:pPrChange>
          </w:pPr>
          <w:del w:id="991" w:author="Lien Le" w:date="2024-12-11T16:34:00Z" w16du:dateUtc="2024-12-11T09:34:00Z">
            <w:r w:rsidRPr="0083310F" w:rsidDel="00885B80">
              <w:rPr>
                <w:noProof/>
                <w:color w:val="000000"/>
                <w:sz w:val="22"/>
                <w:szCs w:val="22"/>
              </w:rPr>
              <w:delText>7.1 Pair Trading và Reversal Trading</w:delText>
            </w:r>
          </w:del>
          <w:del w:id="992" w:author="Lien Le" w:date="2024-12-11T15:47:00Z" w16du:dateUtc="2024-12-11T08:47:00Z">
            <w:r w:rsidRPr="0083310F" w:rsidDel="00180E2C">
              <w:rPr>
                <w:noProof/>
                <w:color w:val="000000"/>
                <w:sz w:val="22"/>
                <w:szCs w:val="22"/>
              </w:rPr>
              <w:delText xml:space="preserve"> truyền thống (đã thực hiện ở chương 4)</w:delText>
            </w:r>
          </w:del>
          <w:del w:id="993" w:author="Lien Le" w:date="2024-12-11T16:34:00Z" w16du:dateUtc="2024-12-11T09:34:00Z">
            <w:r w:rsidRPr="0083310F" w:rsidDel="00885B80">
              <w:rPr>
                <w:noProof/>
                <w:color w:val="000000"/>
                <w:sz w:val="22"/>
                <w:szCs w:val="22"/>
              </w:rPr>
              <w:tab/>
              <w:delText>72</w:delText>
            </w:r>
          </w:del>
        </w:p>
        <w:p w14:paraId="05EFABC3" w14:textId="0539B2AD" w:rsidR="00B356BA" w:rsidRPr="0083310F" w:rsidDel="00885B80" w:rsidRDefault="00000000" w:rsidP="0083310F">
          <w:pPr>
            <w:tabs>
              <w:tab w:val="right" w:pos="12000"/>
            </w:tabs>
            <w:spacing w:before="60" w:after="0" w:line="276" w:lineRule="auto"/>
            <w:ind w:left="720"/>
            <w:rPr>
              <w:del w:id="994" w:author="Lien Le" w:date="2024-12-11T16:34:00Z" w16du:dateUtc="2024-12-11T09:34:00Z"/>
              <w:noProof/>
              <w:color w:val="000000"/>
              <w:sz w:val="22"/>
              <w:szCs w:val="22"/>
            </w:rPr>
            <w:pPrChange w:id="995" w:author="Lien Le" w:date="2024-12-11T15:32:00Z" w16du:dateUtc="2024-12-11T08:32:00Z">
              <w:pPr>
                <w:tabs>
                  <w:tab w:val="right" w:pos="12000"/>
                </w:tabs>
                <w:spacing w:before="60" w:after="0" w:line="240" w:lineRule="auto"/>
                <w:ind w:left="720"/>
              </w:pPr>
            </w:pPrChange>
          </w:pPr>
          <w:del w:id="996" w:author="Lien Le" w:date="2024-12-11T16:34:00Z" w16du:dateUtc="2024-12-11T09:34:00Z">
            <w:r w:rsidRPr="0083310F" w:rsidDel="00885B80">
              <w:rPr>
                <w:noProof/>
                <w:color w:val="000000"/>
                <w:sz w:val="22"/>
                <w:szCs w:val="22"/>
              </w:rPr>
              <w:delText>7.1.1 Pair Trading với cặp cổ phiếu FPT-CMG</w:delText>
            </w:r>
            <w:r w:rsidRPr="0083310F" w:rsidDel="00885B80">
              <w:rPr>
                <w:noProof/>
                <w:color w:val="000000"/>
                <w:sz w:val="22"/>
                <w:szCs w:val="22"/>
              </w:rPr>
              <w:tab/>
              <w:delText>72</w:delText>
            </w:r>
          </w:del>
        </w:p>
        <w:p w14:paraId="569D046C" w14:textId="73EEE44A" w:rsidR="00B356BA" w:rsidRPr="0083310F" w:rsidDel="00885B80" w:rsidRDefault="00000000" w:rsidP="0083310F">
          <w:pPr>
            <w:tabs>
              <w:tab w:val="right" w:pos="12000"/>
            </w:tabs>
            <w:spacing w:before="60" w:after="0" w:line="276" w:lineRule="auto"/>
            <w:ind w:left="720"/>
            <w:rPr>
              <w:del w:id="997" w:author="Lien Le" w:date="2024-12-11T16:34:00Z" w16du:dateUtc="2024-12-11T09:34:00Z"/>
              <w:noProof/>
              <w:color w:val="000000"/>
              <w:sz w:val="22"/>
              <w:szCs w:val="22"/>
            </w:rPr>
            <w:pPrChange w:id="998" w:author="Lien Le" w:date="2024-12-11T15:32:00Z" w16du:dateUtc="2024-12-11T08:32:00Z">
              <w:pPr>
                <w:tabs>
                  <w:tab w:val="right" w:pos="12000"/>
                </w:tabs>
                <w:spacing w:before="60" w:after="0" w:line="240" w:lineRule="auto"/>
                <w:ind w:left="720"/>
              </w:pPr>
            </w:pPrChange>
          </w:pPr>
          <w:del w:id="999" w:author="Lien Le" w:date="2024-12-11T16:34:00Z" w16du:dateUtc="2024-12-11T09:34:00Z">
            <w:r w:rsidRPr="0083310F" w:rsidDel="00885B80">
              <w:rPr>
                <w:noProof/>
                <w:color w:val="000000"/>
                <w:sz w:val="22"/>
                <w:szCs w:val="22"/>
              </w:rPr>
              <w:delText>7.1.2 Reversal Trading với cặp cổ phiếu VGI-VTL</w:delText>
            </w:r>
            <w:r w:rsidRPr="0083310F" w:rsidDel="00885B80">
              <w:rPr>
                <w:noProof/>
                <w:color w:val="000000"/>
                <w:sz w:val="22"/>
                <w:szCs w:val="22"/>
              </w:rPr>
              <w:tab/>
              <w:delText>73</w:delText>
            </w:r>
          </w:del>
        </w:p>
        <w:p w14:paraId="60BF7FFE" w14:textId="35F1E9FD" w:rsidR="00B356BA" w:rsidRPr="0083310F" w:rsidDel="00885B80" w:rsidRDefault="00000000" w:rsidP="0083310F">
          <w:pPr>
            <w:tabs>
              <w:tab w:val="right" w:pos="12000"/>
            </w:tabs>
            <w:spacing w:before="60" w:after="0" w:line="276" w:lineRule="auto"/>
            <w:ind w:left="360"/>
            <w:rPr>
              <w:del w:id="1000" w:author="Lien Le" w:date="2024-12-11T16:34:00Z" w16du:dateUtc="2024-12-11T09:34:00Z"/>
              <w:noProof/>
              <w:color w:val="000000"/>
              <w:sz w:val="22"/>
              <w:szCs w:val="22"/>
            </w:rPr>
            <w:pPrChange w:id="1001" w:author="Lien Le" w:date="2024-12-11T15:32:00Z" w16du:dateUtc="2024-12-11T08:32:00Z">
              <w:pPr>
                <w:tabs>
                  <w:tab w:val="right" w:pos="12000"/>
                </w:tabs>
                <w:spacing w:before="60" w:after="0" w:line="240" w:lineRule="auto"/>
                <w:ind w:left="360"/>
              </w:pPr>
            </w:pPrChange>
          </w:pPr>
          <w:del w:id="1002" w:author="Lien Le" w:date="2024-12-11T16:34:00Z" w16du:dateUtc="2024-12-11T09:34:00Z">
            <w:r w:rsidRPr="0083310F" w:rsidDel="00885B80">
              <w:rPr>
                <w:noProof/>
                <w:color w:val="000000"/>
                <w:sz w:val="22"/>
                <w:szCs w:val="22"/>
              </w:rPr>
              <w:delText xml:space="preserve">7.2 Pair Trading và Reversal Trading </w:delText>
            </w:r>
          </w:del>
          <w:del w:id="1003" w:author="Lien Le" w:date="2024-12-11T15:47:00Z" w16du:dateUtc="2024-12-11T08:47:00Z">
            <w:r w:rsidRPr="0083310F" w:rsidDel="00180E2C">
              <w:rPr>
                <w:noProof/>
                <w:color w:val="000000"/>
                <w:sz w:val="22"/>
                <w:szCs w:val="22"/>
              </w:rPr>
              <w:delText xml:space="preserve">Kết </w:delText>
            </w:r>
          </w:del>
          <w:del w:id="1004" w:author="Lien Le" w:date="2024-12-11T15:48:00Z" w16du:dateUtc="2024-12-11T08:48:00Z">
            <w:r w:rsidRPr="0083310F" w:rsidDel="00180E2C">
              <w:rPr>
                <w:noProof/>
                <w:color w:val="000000"/>
                <w:sz w:val="22"/>
                <w:szCs w:val="22"/>
              </w:rPr>
              <w:delText xml:space="preserve">Hợp </w:delText>
            </w:r>
          </w:del>
          <w:del w:id="1005" w:author="Lien Le" w:date="2024-12-11T16:34:00Z" w16du:dateUtc="2024-12-11T09:34:00Z">
            <w:r w:rsidRPr="0083310F" w:rsidDel="00885B80">
              <w:rPr>
                <w:noProof/>
                <w:color w:val="000000"/>
                <w:sz w:val="22"/>
                <w:szCs w:val="22"/>
              </w:rPr>
              <w:delText xml:space="preserve">với Mô </w:delText>
            </w:r>
          </w:del>
          <w:del w:id="1006" w:author="Lien Le" w:date="2024-12-11T15:48:00Z" w16du:dateUtc="2024-12-11T08:48:00Z">
            <w:r w:rsidRPr="0083310F" w:rsidDel="00180E2C">
              <w:rPr>
                <w:noProof/>
                <w:color w:val="000000"/>
                <w:sz w:val="22"/>
                <w:szCs w:val="22"/>
              </w:rPr>
              <w:delText xml:space="preserve">Hình Dự Báo </w:delText>
            </w:r>
          </w:del>
          <w:del w:id="1007" w:author="Lien Le" w:date="2024-12-11T16:34:00Z" w16du:dateUtc="2024-12-11T09:34:00Z">
            <w:r w:rsidRPr="0083310F" w:rsidDel="00885B80">
              <w:rPr>
                <w:noProof/>
                <w:color w:val="000000"/>
                <w:sz w:val="22"/>
                <w:szCs w:val="22"/>
              </w:rPr>
              <w:delText>Ridge Regression</w:delText>
            </w:r>
            <w:r w:rsidRPr="0083310F" w:rsidDel="00885B80">
              <w:rPr>
                <w:noProof/>
                <w:color w:val="000000"/>
                <w:sz w:val="22"/>
                <w:szCs w:val="22"/>
              </w:rPr>
              <w:tab/>
              <w:delText>73</w:delText>
            </w:r>
          </w:del>
        </w:p>
        <w:p w14:paraId="2D9E2E88" w14:textId="16A4E399" w:rsidR="00B356BA" w:rsidRPr="0083310F" w:rsidDel="00885B80" w:rsidRDefault="00000000" w:rsidP="0083310F">
          <w:pPr>
            <w:tabs>
              <w:tab w:val="right" w:pos="12000"/>
            </w:tabs>
            <w:spacing w:before="60" w:after="0" w:line="276" w:lineRule="auto"/>
            <w:ind w:left="720"/>
            <w:rPr>
              <w:del w:id="1008" w:author="Lien Le" w:date="2024-12-11T16:34:00Z" w16du:dateUtc="2024-12-11T09:34:00Z"/>
              <w:noProof/>
              <w:color w:val="000000"/>
              <w:sz w:val="22"/>
              <w:szCs w:val="22"/>
            </w:rPr>
            <w:pPrChange w:id="1009" w:author="Lien Le" w:date="2024-12-11T15:32:00Z" w16du:dateUtc="2024-12-11T08:32:00Z">
              <w:pPr>
                <w:tabs>
                  <w:tab w:val="right" w:pos="12000"/>
                </w:tabs>
                <w:spacing w:before="60" w:after="0" w:line="240" w:lineRule="auto"/>
                <w:ind w:left="720"/>
              </w:pPr>
            </w:pPrChange>
          </w:pPr>
          <w:del w:id="1010" w:author="Lien Le" w:date="2024-12-11T16:34:00Z" w16du:dateUtc="2024-12-11T09:34:00Z">
            <w:r w:rsidRPr="0083310F" w:rsidDel="00885B80">
              <w:rPr>
                <w:noProof/>
                <w:color w:val="000000"/>
                <w:sz w:val="22"/>
                <w:szCs w:val="22"/>
              </w:rPr>
              <w:delText xml:space="preserve">7.2.1 Cách </w:delText>
            </w:r>
          </w:del>
          <w:del w:id="1011" w:author="Lien Le" w:date="2024-12-11T15:48:00Z" w16du:dateUtc="2024-12-11T08:48:00Z">
            <w:r w:rsidRPr="0083310F" w:rsidDel="00180E2C">
              <w:rPr>
                <w:noProof/>
                <w:color w:val="000000"/>
                <w:sz w:val="22"/>
                <w:szCs w:val="22"/>
              </w:rPr>
              <w:delText>Thức Kiểm Nghiệm</w:delText>
            </w:r>
          </w:del>
          <w:del w:id="1012" w:author="Lien Le" w:date="2024-12-11T16:34:00Z" w16du:dateUtc="2024-12-11T09:34:00Z">
            <w:r w:rsidRPr="0083310F" w:rsidDel="00885B80">
              <w:rPr>
                <w:noProof/>
                <w:color w:val="000000"/>
                <w:sz w:val="22"/>
                <w:szCs w:val="22"/>
              </w:rPr>
              <w:tab/>
              <w:delText>73</w:delText>
            </w:r>
          </w:del>
        </w:p>
        <w:p w14:paraId="286BE988" w14:textId="59258785" w:rsidR="00B356BA" w:rsidRPr="0083310F" w:rsidDel="00885B80" w:rsidRDefault="00000000" w:rsidP="0083310F">
          <w:pPr>
            <w:tabs>
              <w:tab w:val="right" w:pos="12000"/>
            </w:tabs>
            <w:spacing w:before="60" w:after="0" w:line="276" w:lineRule="auto"/>
            <w:ind w:left="720"/>
            <w:rPr>
              <w:del w:id="1013" w:author="Lien Le" w:date="2024-12-11T16:34:00Z" w16du:dateUtc="2024-12-11T09:34:00Z"/>
              <w:noProof/>
              <w:color w:val="000000"/>
              <w:sz w:val="22"/>
              <w:szCs w:val="22"/>
            </w:rPr>
            <w:pPrChange w:id="1014" w:author="Lien Le" w:date="2024-12-11T15:32:00Z" w16du:dateUtc="2024-12-11T08:32:00Z">
              <w:pPr>
                <w:tabs>
                  <w:tab w:val="right" w:pos="12000"/>
                </w:tabs>
                <w:spacing w:before="60" w:after="0" w:line="240" w:lineRule="auto"/>
                <w:ind w:left="720"/>
              </w:pPr>
            </w:pPrChange>
          </w:pPr>
          <w:del w:id="1015" w:author="Lien Le" w:date="2024-12-11T16:34:00Z" w16du:dateUtc="2024-12-11T09:34:00Z">
            <w:r w:rsidRPr="0083310F" w:rsidDel="00885B80">
              <w:rPr>
                <w:noProof/>
                <w:color w:val="000000"/>
                <w:sz w:val="22"/>
                <w:szCs w:val="22"/>
              </w:rPr>
              <w:delText xml:space="preserve">7.2.2 So </w:delText>
            </w:r>
          </w:del>
          <w:del w:id="1016" w:author="Lien Le" w:date="2024-12-11T15:48:00Z" w16du:dateUtc="2024-12-11T08:48:00Z">
            <w:r w:rsidRPr="0083310F" w:rsidDel="00180E2C">
              <w:rPr>
                <w:noProof/>
                <w:color w:val="000000"/>
                <w:sz w:val="22"/>
                <w:szCs w:val="22"/>
              </w:rPr>
              <w:delText xml:space="preserve">Sánh Hiệu Quả Giao Dịch với </w:delText>
            </w:r>
          </w:del>
          <w:del w:id="1017" w:author="Lien Le" w:date="2024-12-11T16:34:00Z" w16du:dateUtc="2024-12-11T09:34:00Z">
            <w:r w:rsidRPr="0083310F" w:rsidDel="00885B80">
              <w:rPr>
                <w:noProof/>
                <w:color w:val="000000"/>
                <w:sz w:val="22"/>
                <w:szCs w:val="22"/>
              </w:rPr>
              <w:delText xml:space="preserve">và không </w:delText>
            </w:r>
          </w:del>
          <w:del w:id="1018" w:author="Lien Le" w:date="2024-12-11T15:49:00Z" w16du:dateUtc="2024-12-11T08:49:00Z">
            <w:r w:rsidRPr="0083310F" w:rsidDel="00180E2C">
              <w:rPr>
                <w:noProof/>
                <w:color w:val="000000"/>
                <w:sz w:val="22"/>
                <w:szCs w:val="22"/>
              </w:rPr>
              <w:delText>Sử Dụng Mô Hình Dự Báo</w:delText>
            </w:r>
          </w:del>
          <w:del w:id="1019" w:author="Lien Le" w:date="2024-12-11T16:34:00Z" w16du:dateUtc="2024-12-11T09:34:00Z">
            <w:r w:rsidRPr="0083310F" w:rsidDel="00885B80">
              <w:rPr>
                <w:noProof/>
                <w:color w:val="000000"/>
                <w:sz w:val="22"/>
                <w:szCs w:val="22"/>
              </w:rPr>
              <w:tab/>
              <w:delText>74</w:delText>
            </w:r>
          </w:del>
        </w:p>
        <w:p w14:paraId="4EEABCE1" w14:textId="4129478E" w:rsidR="00B356BA" w:rsidRPr="0083310F" w:rsidDel="00885B80" w:rsidRDefault="00000000" w:rsidP="0083310F">
          <w:pPr>
            <w:tabs>
              <w:tab w:val="right" w:pos="12000"/>
            </w:tabs>
            <w:spacing w:before="60" w:after="0" w:line="276" w:lineRule="auto"/>
            <w:ind w:left="360"/>
            <w:rPr>
              <w:del w:id="1020" w:author="Lien Le" w:date="2024-12-11T16:34:00Z" w16du:dateUtc="2024-12-11T09:34:00Z"/>
              <w:rFonts w:eastAsia="Arial"/>
              <w:noProof/>
              <w:color w:val="000000"/>
              <w:sz w:val="22"/>
              <w:szCs w:val="22"/>
              <w:rPrChange w:id="1021" w:author="Lien Le" w:date="2024-12-11T15:32:00Z" w16du:dateUtc="2024-12-11T08:32:00Z">
                <w:rPr>
                  <w:del w:id="1022" w:author="Lien Le" w:date="2024-12-11T16:34:00Z" w16du:dateUtc="2024-12-11T09:34:00Z"/>
                  <w:rFonts w:ascii="Arial" w:eastAsia="Arial" w:hAnsi="Arial" w:cs="Arial"/>
                  <w:color w:val="000000"/>
                  <w:sz w:val="22"/>
                  <w:szCs w:val="22"/>
                </w:rPr>
              </w:rPrChange>
            </w:rPr>
            <w:pPrChange w:id="1023" w:author="Lien Le" w:date="2024-12-11T15:32:00Z" w16du:dateUtc="2024-12-11T08:32:00Z">
              <w:pPr>
                <w:tabs>
                  <w:tab w:val="right" w:pos="12000"/>
                </w:tabs>
                <w:spacing w:before="60" w:after="0" w:line="240" w:lineRule="auto"/>
                <w:ind w:left="360"/>
              </w:pPr>
            </w:pPrChange>
          </w:pPr>
          <w:del w:id="1024" w:author="Lien Le" w:date="2024-12-11T16:34:00Z" w16du:dateUtc="2024-12-11T09:34:00Z">
            <w:r w:rsidRPr="0083310F" w:rsidDel="00885B80">
              <w:rPr>
                <w:noProof/>
                <w:color w:val="000000"/>
                <w:sz w:val="22"/>
                <w:szCs w:val="22"/>
              </w:rPr>
              <w:delText xml:space="preserve">7.3 Nhận xét và </w:delText>
            </w:r>
          </w:del>
          <w:del w:id="1025" w:author="Lien Le" w:date="2024-12-11T15:49:00Z" w16du:dateUtc="2024-12-11T08:49:00Z">
            <w:r w:rsidRPr="0083310F" w:rsidDel="00180E2C">
              <w:rPr>
                <w:noProof/>
                <w:color w:val="000000"/>
                <w:sz w:val="22"/>
                <w:szCs w:val="22"/>
              </w:rPr>
              <w:delText xml:space="preserve">Khuyến </w:delText>
            </w:r>
          </w:del>
          <w:del w:id="1026" w:author="Lien Le" w:date="2024-12-11T16:34:00Z" w16du:dateUtc="2024-12-11T09:34:00Z">
            <w:r w:rsidRPr="0083310F" w:rsidDel="00885B80">
              <w:rPr>
                <w:noProof/>
                <w:color w:val="000000"/>
                <w:sz w:val="22"/>
                <w:szCs w:val="22"/>
              </w:rPr>
              <w:delText>nghị</w:delText>
            </w:r>
            <w:r w:rsidRPr="0083310F" w:rsidDel="00885B80">
              <w:rPr>
                <w:rFonts w:eastAsia="Arial"/>
                <w:noProof/>
                <w:color w:val="000000"/>
                <w:sz w:val="22"/>
                <w:szCs w:val="22"/>
                <w:rPrChange w:id="1027" w:author="Lien Le" w:date="2024-12-11T15:32:00Z" w16du:dateUtc="2024-12-11T08:32:00Z">
                  <w:rPr>
                    <w:rFonts w:ascii="Arial" w:eastAsia="Arial" w:hAnsi="Arial" w:cs="Arial"/>
                    <w:color w:val="000000"/>
                    <w:sz w:val="22"/>
                    <w:szCs w:val="22"/>
                  </w:rPr>
                </w:rPrChange>
              </w:rPr>
              <w:tab/>
              <w:delText>75</w:delText>
            </w:r>
          </w:del>
        </w:p>
        <w:p w14:paraId="1E5CDF9A" w14:textId="39944B74" w:rsidR="00B356BA" w:rsidRPr="0083310F" w:rsidDel="00885B80" w:rsidRDefault="00000000" w:rsidP="0083310F">
          <w:pPr>
            <w:tabs>
              <w:tab w:val="right" w:pos="12000"/>
            </w:tabs>
            <w:spacing w:before="60" w:after="0" w:line="276" w:lineRule="auto"/>
            <w:ind w:left="360"/>
            <w:rPr>
              <w:del w:id="1028" w:author="Lien Le" w:date="2024-12-11T16:34:00Z" w16du:dateUtc="2024-12-11T09:34:00Z"/>
              <w:rFonts w:eastAsia="Arial"/>
              <w:noProof/>
              <w:color w:val="000000"/>
              <w:sz w:val="22"/>
              <w:szCs w:val="22"/>
              <w:rPrChange w:id="1029" w:author="Lien Le" w:date="2024-12-11T15:32:00Z" w16du:dateUtc="2024-12-11T08:32:00Z">
                <w:rPr>
                  <w:del w:id="1030" w:author="Lien Le" w:date="2024-12-11T16:34:00Z" w16du:dateUtc="2024-12-11T09:34:00Z"/>
                  <w:rFonts w:ascii="Arial" w:eastAsia="Arial" w:hAnsi="Arial" w:cs="Arial"/>
                  <w:color w:val="000000"/>
                  <w:sz w:val="22"/>
                  <w:szCs w:val="22"/>
                </w:rPr>
              </w:rPrChange>
            </w:rPr>
            <w:pPrChange w:id="1031" w:author="Lien Le" w:date="2024-12-11T15:32:00Z" w16du:dateUtc="2024-12-11T08:32:00Z">
              <w:pPr>
                <w:tabs>
                  <w:tab w:val="right" w:pos="12000"/>
                </w:tabs>
                <w:spacing w:before="60" w:after="0" w:line="240" w:lineRule="auto"/>
                <w:ind w:left="360"/>
              </w:pPr>
            </w:pPrChange>
          </w:pPr>
          <w:del w:id="1032" w:author="Lien Le" w:date="2024-12-11T16:34:00Z" w16du:dateUtc="2024-12-11T09:34:00Z">
            <w:r w:rsidRPr="0083310F" w:rsidDel="00885B80">
              <w:rPr>
                <w:rFonts w:eastAsia="Arial"/>
                <w:noProof/>
                <w:color w:val="000000"/>
                <w:sz w:val="22"/>
                <w:szCs w:val="22"/>
                <w:rPrChange w:id="1033" w:author="Lien Le" w:date="2024-12-11T15:32:00Z" w16du:dateUtc="2024-12-11T08:32:00Z">
                  <w:rPr>
                    <w:rFonts w:ascii="Arial" w:eastAsia="Arial" w:hAnsi="Arial" w:cs="Arial"/>
                    <w:color w:val="000000"/>
                    <w:sz w:val="22"/>
                    <w:szCs w:val="22"/>
                  </w:rPr>
                </w:rPrChange>
              </w:rPr>
              <w:delText xml:space="preserve">7.4 Đề </w:delText>
            </w:r>
          </w:del>
          <w:del w:id="1034" w:author="Lien Le" w:date="2024-12-11T15:49:00Z" w16du:dateUtc="2024-12-11T08:49:00Z">
            <w:r w:rsidRPr="0083310F" w:rsidDel="00180E2C">
              <w:rPr>
                <w:rFonts w:eastAsia="Arial"/>
                <w:noProof/>
                <w:color w:val="000000"/>
                <w:sz w:val="22"/>
                <w:szCs w:val="22"/>
                <w:rPrChange w:id="1035" w:author="Lien Le" w:date="2024-12-11T15:32:00Z" w16du:dateUtc="2024-12-11T08:32:00Z">
                  <w:rPr>
                    <w:rFonts w:ascii="Arial" w:eastAsia="Arial" w:hAnsi="Arial" w:cs="Arial"/>
                    <w:color w:val="000000"/>
                    <w:sz w:val="22"/>
                    <w:szCs w:val="22"/>
                  </w:rPr>
                </w:rPrChange>
              </w:rPr>
              <w:delText>Xuất Ứng Dụng Thực Tế</w:delText>
            </w:r>
          </w:del>
          <w:del w:id="1036" w:author="Lien Le" w:date="2024-12-11T16:34:00Z" w16du:dateUtc="2024-12-11T09:34:00Z">
            <w:r w:rsidRPr="0083310F" w:rsidDel="00885B80">
              <w:rPr>
                <w:rFonts w:eastAsia="Arial"/>
                <w:noProof/>
                <w:color w:val="000000"/>
                <w:sz w:val="22"/>
                <w:szCs w:val="22"/>
                <w:rPrChange w:id="1037" w:author="Lien Le" w:date="2024-12-11T15:32:00Z" w16du:dateUtc="2024-12-11T08:32:00Z">
                  <w:rPr>
                    <w:rFonts w:ascii="Arial" w:eastAsia="Arial" w:hAnsi="Arial" w:cs="Arial"/>
                    <w:color w:val="000000"/>
                    <w:sz w:val="22"/>
                    <w:szCs w:val="22"/>
                  </w:rPr>
                </w:rPrChange>
              </w:rPr>
              <w:tab/>
              <w:delText>75</w:delText>
            </w:r>
          </w:del>
        </w:p>
        <w:p w14:paraId="6BFAE4F1" w14:textId="59F98D15" w:rsidR="00B356BA" w:rsidRPr="0083310F" w:rsidDel="00885B80" w:rsidRDefault="00000000" w:rsidP="0083310F">
          <w:pPr>
            <w:tabs>
              <w:tab w:val="right" w:pos="12000"/>
            </w:tabs>
            <w:spacing w:before="60" w:after="0" w:line="276" w:lineRule="auto"/>
            <w:ind w:left="720"/>
            <w:rPr>
              <w:del w:id="1038" w:author="Lien Le" w:date="2024-12-11T16:34:00Z" w16du:dateUtc="2024-12-11T09:34:00Z"/>
              <w:rFonts w:eastAsia="Arial"/>
              <w:noProof/>
              <w:color w:val="000000"/>
              <w:sz w:val="22"/>
              <w:szCs w:val="22"/>
              <w:rPrChange w:id="1039" w:author="Lien Le" w:date="2024-12-11T15:32:00Z" w16du:dateUtc="2024-12-11T08:32:00Z">
                <w:rPr>
                  <w:del w:id="1040" w:author="Lien Le" w:date="2024-12-11T16:34:00Z" w16du:dateUtc="2024-12-11T09:34:00Z"/>
                  <w:rFonts w:ascii="Arial" w:eastAsia="Arial" w:hAnsi="Arial" w:cs="Arial"/>
                  <w:color w:val="000000"/>
                  <w:sz w:val="22"/>
                  <w:szCs w:val="22"/>
                </w:rPr>
              </w:rPrChange>
            </w:rPr>
            <w:pPrChange w:id="1041" w:author="Lien Le" w:date="2024-12-11T15:32:00Z" w16du:dateUtc="2024-12-11T08:32:00Z">
              <w:pPr>
                <w:tabs>
                  <w:tab w:val="right" w:pos="12000"/>
                </w:tabs>
                <w:spacing w:before="60" w:after="0" w:line="240" w:lineRule="auto"/>
                <w:ind w:left="720"/>
              </w:pPr>
            </w:pPrChange>
          </w:pPr>
          <w:del w:id="1042" w:author="Lien Le" w:date="2024-12-11T16:34:00Z" w16du:dateUtc="2024-12-11T09:34:00Z">
            <w:r w:rsidRPr="0083310F" w:rsidDel="00885B80">
              <w:rPr>
                <w:rFonts w:eastAsia="Arial"/>
                <w:noProof/>
                <w:color w:val="000000"/>
                <w:sz w:val="22"/>
                <w:szCs w:val="22"/>
                <w:rPrChange w:id="1043" w:author="Lien Le" w:date="2024-12-11T15:32:00Z" w16du:dateUtc="2024-12-11T08:32:00Z">
                  <w:rPr>
                    <w:rFonts w:ascii="Arial" w:eastAsia="Arial" w:hAnsi="Arial" w:cs="Arial"/>
                    <w:color w:val="000000"/>
                    <w:sz w:val="22"/>
                    <w:szCs w:val="22"/>
                  </w:rPr>
                </w:rPrChange>
              </w:rPr>
              <w:delText xml:space="preserve">7.4.1 </w:delText>
            </w:r>
          </w:del>
          <w:del w:id="1044" w:author="Lien Le" w:date="2024-12-11T15:49:00Z" w16du:dateUtc="2024-12-11T08:49:00Z">
            <w:r w:rsidR="00180E2C" w:rsidRPr="00180E2C" w:rsidDel="00180E2C">
              <w:rPr>
                <w:rFonts w:eastAsia="Arial"/>
                <w:noProof/>
                <w:color w:val="000000"/>
                <w:sz w:val="22"/>
                <w:szCs w:val="22"/>
              </w:rPr>
              <w:delText xml:space="preserve">xây </w:delText>
            </w:r>
          </w:del>
          <w:del w:id="1045" w:author="Lien Le" w:date="2024-12-11T16:34:00Z" w16du:dateUtc="2024-12-11T09:34:00Z">
            <w:r w:rsidR="00180E2C" w:rsidRPr="00180E2C" w:rsidDel="00885B80">
              <w:rPr>
                <w:rFonts w:eastAsia="Arial"/>
                <w:noProof/>
                <w:color w:val="000000"/>
                <w:sz w:val="22"/>
                <w:szCs w:val="22"/>
              </w:rPr>
              <w:delText xml:space="preserve">dựng nền tảng </w:delText>
            </w:r>
          </w:del>
          <w:del w:id="1046" w:author="Lien Le" w:date="2024-12-11T15:49:00Z" w16du:dateUtc="2024-12-11T08:49:00Z">
            <w:r w:rsidR="00180E2C" w:rsidRPr="00180E2C" w:rsidDel="00180E2C">
              <w:rPr>
                <w:rFonts w:eastAsia="Arial"/>
                <w:noProof/>
                <w:color w:val="000000"/>
                <w:sz w:val="22"/>
                <w:szCs w:val="22"/>
              </w:rPr>
              <w:delText xml:space="preserve">web </w:delText>
            </w:r>
          </w:del>
          <w:del w:id="1047" w:author="Lien Le" w:date="2024-12-11T16:34:00Z" w16du:dateUtc="2024-12-11T09:34:00Z">
            <w:r w:rsidR="00180E2C" w:rsidRPr="00180E2C" w:rsidDel="00885B80">
              <w:rPr>
                <w:rFonts w:eastAsia="Arial"/>
                <w:noProof/>
                <w:color w:val="000000"/>
                <w:sz w:val="22"/>
                <w:szCs w:val="22"/>
              </w:rPr>
              <w:delText>hỗ trợ giao dịch</w:delText>
            </w:r>
            <w:r w:rsidRPr="0083310F" w:rsidDel="00885B80">
              <w:rPr>
                <w:rFonts w:eastAsia="Arial"/>
                <w:noProof/>
                <w:color w:val="000000"/>
                <w:sz w:val="22"/>
                <w:szCs w:val="22"/>
                <w:rPrChange w:id="1048" w:author="Lien Le" w:date="2024-12-11T15:32:00Z" w16du:dateUtc="2024-12-11T08:32:00Z">
                  <w:rPr>
                    <w:rFonts w:ascii="Arial" w:eastAsia="Arial" w:hAnsi="Arial" w:cs="Arial"/>
                    <w:color w:val="000000"/>
                    <w:sz w:val="22"/>
                    <w:szCs w:val="22"/>
                  </w:rPr>
                </w:rPrChange>
              </w:rPr>
              <w:tab/>
              <w:delText>75</w:delText>
            </w:r>
          </w:del>
        </w:p>
        <w:p w14:paraId="132DF521" w14:textId="525DC37F" w:rsidR="00B356BA" w:rsidRPr="0083310F" w:rsidDel="00885B80" w:rsidRDefault="00000000" w:rsidP="0083310F">
          <w:pPr>
            <w:tabs>
              <w:tab w:val="right" w:pos="12000"/>
            </w:tabs>
            <w:spacing w:before="60" w:after="0" w:line="276" w:lineRule="auto"/>
            <w:rPr>
              <w:del w:id="1049" w:author="Lien Le" w:date="2024-12-11T16:34:00Z" w16du:dateUtc="2024-12-11T09:34:00Z"/>
              <w:rFonts w:eastAsia="Arial"/>
              <w:b/>
              <w:noProof/>
              <w:color w:val="000000"/>
              <w:sz w:val="22"/>
              <w:szCs w:val="22"/>
              <w:rPrChange w:id="1050" w:author="Lien Le" w:date="2024-12-11T15:32:00Z" w16du:dateUtc="2024-12-11T08:32:00Z">
                <w:rPr>
                  <w:del w:id="1051" w:author="Lien Le" w:date="2024-12-11T16:34:00Z" w16du:dateUtc="2024-12-11T09:34:00Z"/>
                  <w:rFonts w:ascii="Arial" w:eastAsia="Arial" w:hAnsi="Arial" w:cs="Arial"/>
                  <w:b/>
                  <w:color w:val="000000"/>
                  <w:sz w:val="22"/>
                  <w:szCs w:val="22"/>
                </w:rPr>
              </w:rPrChange>
            </w:rPr>
            <w:pPrChange w:id="1052" w:author="Lien Le" w:date="2024-12-11T15:32:00Z" w16du:dateUtc="2024-12-11T08:32:00Z">
              <w:pPr>
                <w:tabs>
                  <w:tab w:val="right" w:pos="12000"/>
                </w:tabs>
                <w:spacing w:before="60" w:after="0" w:line="240" w:lineRule="auto"/>
              </w:pPr>
            </w:pPrChange>
          </w:pPr>
          <w:del w:id="1053" w:author="Lien Le" w:date="2024-12-11T16:34:00Z" w16du:dateUtc="2024-12-11T09:34:00Z">
            <w:r w:rsidRPr="0083310F" w:rsidDel="00885B80">
              <w:rPr>
                <w:b/>
                <w:noProof/>
                <w:color w:val="000000"/>
                <w:sz w:val="22"/>
                <w:szCs w:val="22"/>
                <w:rPrChange w:id="1054" w:author="Lien Le" w:date="2024-12-11T15:32:00Z" w16du:dateUtc="2024-12-11T08:32:00Z">
                  <w:rPr>
                    <w:b/>
                    <w:color w:val="000000"/>
                  </w:rPr>
                </w:rPrChange>
              </w:rPr>
              <w:delText>KẾT LUẬN VÀ KIẾN NGHỊ</w:delText>
            </w:r>
            <w:r w:rsidRPr="0083310F" w:rsidDel="00885B80">
              <w:rPr>
                <w:b/>
                <w:noProof/>
                <w:color w:val="000000"/>
                <w:sz w:val="22"/>
                <w:szCs w:val="22"/>
                <w:rPrChange w:id="1055" w:author="Lien Le" w:date="2024-12-11T15:32:00Z" w16du:dateUtc="2024-12-11T08:32:00Z">
                  <w:rPr>
                    <w:b/>
                    <w:color w:val="000000"/>
                  </w:rPr>
                </w:rPrChange>
              </w:rPr>
              <w:tab/>
              <w:delText>76</w:delText>
            </w:r>
          </w:del>
        </w:p>
        <w:p w14:paraId="6521A4F7" w14:textId="5D85694C" w:rsidR="00B356BA" w:rsidRPr="0083310F" w:rsidDel="00885B80" w:rsidRDefault="00000000" w:rsidP="0083310F">
          <w:pPr>
            <w:tabs>
              <w:tab w:val="right" w:pos="12000"/>
            </w:tabs>
            <w:spacing w:before="60" w:after="0" w:line="276" w:lineRule="auto"/>
            <w:ind w:left="1080"/>
            <w:rPr>
              <w:del w:id="1056" w:author="Lien Le" w:date="2024-12-11T16:34:00Z" w16du:dateUtc="2024-12-11T09:34:00Z"/>
              <w:rFonts w:eastAsia="Arial"/>
              <w:noProof/>
              <w:color w:val="000000"/>
              <w:sz w:val="22"/>
              <w:szCs w:val="22"/>
              <w:rPrChange w:id="1057" w:author="Lien Le" w:date="2024-12-11T15:32:00Z" w16du:dateUtc="2024-12-11T08:32:00Z">
                <w:rPr>
                  <w:del w:id="1058" w:author="Lien Le" w:date="2024-12-11T16:34:00Z" w16du:dateUtc="2024-12-11T09:34:00Z"/>
                  <w:rFonts w:ascii="Arial" w:eastAsia="Arial" w:hAnsi="Arial" w:cs="Arial"/>
                  <w:color w:val="000000"/>
                  <w:sz w:val="22"/>
                  <w:szCs w:val="22"/>
                </w:rPr>
              </w:rPrChange>
            </w:rPr>
            <w:pPrChange w:id="1059" w:author="Lien Le" w:date="2024-12-11T15:32:00Z" w16du:dateUtc="2024-12-11T08:32:00Z">
              <w:pPr>
                <w:tabs>
                  <w:tab w:val="right" w:pos="12000"/>
                </w:tabs>
                <w:spacing w:before="60" w:after="0" w:line="240" w:lineRule="auto"/>
                <w:ind w:left="1080"/>
              </w:pPr>
            </w:pPrChange>
          </w:pPr>
          <w:del w:id="1060" w:author="Lien Le" w:date="2024-12-11T16:34:00Z" w16du:dateUtc="2024-12-11T09:34:00Z">
            <w:r w:rsidRPr="0083310F" w:rsidDel="00885B80">
              <w:rPr>
                <w:noProof/>
                <w:color w:val="000000"/>
                <w:sz w:val="22"/>
                <w:szCs w:val="22"/>
                <w:rPrChange w:id="1061" w:author="Lien Le" w:date="2024-12-11T15:32:00Z" w16du:dateUtc="2024-12-11T08:32:00Z">
                  <w:rPr>
                    <w:color w:val="000000"/>
                  </w:rPr>
                </w:rPrChange>
              </w:rPr>
              <w:delText>1. Kết quả đạt được</w:delText>
            </w:r>
            <w:r w:rsidRPr="0083310F" w:rsidDel="00885B80">
              <w:rPr>
                <w:noProof/>
                <w:color w:val="000000"/>
                <w:sz w:val="22"/>
                <w:szCs w:val="22"/>
                <w:rPrChange w:id="1062" w:author="Lien Le" w:date="2024-12-11T15:32:00Z" w16du:dateUtc="2024-12-11T08:32:00Z">
                  <w:rPr>
                    <w:color w:val="000000"/>
                  </w:rPr>
                </w:rPrChange>
              </w:rPr>
              <w:tab/>
              <w:delText>76</w:delText>
            </w:r>
          </w:del>
        </w:p>
        <w:p w14:paraId="56C2777D" w14:textId="45260408" w:rsidR="00B356BA" w:rsidRPr="0083310F" w:rsidDel="00885B80" w:rsidRDefault="00000000" w:rsidP="0083310F">
          <w:pPr>
            <w:tabs>
              <w:tab w:val="right" w:pos="12000"/>
            </w:tabs>
            <w:spacing w:before="60" w:after="0" w:line="276" w:lineRule="auto"/>
            <w:ind w:left="1080"/>
            <w:rPr>
              <w:del w:id="1063" w:author="Lien Le" w:date="2024-12-11T16:34:00Z" w16du:dateUtc="2024-12-11T09:34:00Z"/>
              <w:rFonts w:eastAsia="Arial"/>
              <w:noProof/>
              <w:color w:val="000000"/>
              <w:sz w:val="22"/>
              <w:szCs w:val="22"/>
              <w:rPrChange w:id="1064" w:author="Lien Le" w:date="2024-12-11T15:32:00Z" w16du:dateUtc="2024-12-11T08:32:00Z">
                <w:rPr>
                  <w:del w:id="1065" w:author="Lien Le" w:date="2024-12-11T16:34:00Z" w16du:dateUtc="2024-12-11T09:34:00Z"/>
                  <w:rFonts w:ascii="Arial" w:eastAsia="Arial" w:hAnsi="Arial" w:cs="Arial"/>
                  <w:color w:val="000000"/>
                  <w:sz w:val="22"/>
                  <w:szCs w:val="22"/>
                </w:rPr>
              </w:rPrChange>
            </w:rPr>
            <w:pPrChange w:id="1066" w:author="Lien Le" w:date="2024-12-11T15:32:00Z" w16du:dateUtc="2024-12-11T08:32:00Z">
              <w:pPr>
                <w:tabs>
                  <w:tab w:val="right" w:pos="12000"/>
                </w:tabs>
                <w:spacing w:before="60" w:after="0" w:line="240" w:lineRule="auto"/>
                <w:ind w:left="1080"/>
              </w:pPr>
            </w:pPrChange>
          </w:pPr>
          <w:del w:id="1067" w:author="Lien Le" w:date="2024-12-11T16:34:00Z" w16du:dateUtc="2024-12-11T09:34:00Z">
            <w:r w:rsidRPr="0083310F" w:rsidDel="00885B80">
              <w:rPr>
                <w:noProof/>
                <w:color w:val="000000"/>
                <w:sz w:val="22"/>
                <w:szCs w:val="22"/>
                <w:rPrChange w:id="1068" w:author="Lien Le" w:date="2024-12-11T15:32:00Z" w16du:dateUtc="2024-12-11T08:32:00Z">
                  <w:rPr>
                    <w:color w:val="000000"/>
                  </w:rPr>
                </w:rPrChange>
              </w:rPr>
              <w:delText>2. Điểm mạnh và điểm yếu của từng mô hình</w:delText>
            </w:r>
            <w:r w:rsidRPr="0083310F" w:rsidDel="00885B80">
              <w:rPr>
                <w:noProof/>
                <w:color w:val="000000"/>
                <w:sz w:val="22"/>
                <w:szCs w:val="22"/>
                <w:rPrChange w:id="1069" w:author="Lien Le" w:date="2024-12-11T15:32:00Z" w16du:dateUtc="2024-12-11T08:32:00Z">
                  <w:rPr>
                    <w:color w:val="000000"/>
                  </w:rPr>
                </w:rPrChange>
              </w:rPr>
              <w:tab/>
              <w:delText>77</w:delText>
            </w:r>
          </w:del>
        </w:p>
        <w:p w14:paraId="7D6ED57E" w14:textId="65060034" w:rsidR="00B356BA" w:rsidRPr="0083310F" w:rsidDel="00885B80" w:rsidRDefault="00000000" w:rsidP="0083310F">
          <w:pPr>
            <w:tabs>
              <w:tab w:val="right" w:pos="12000"/>
            </w:tabs>
            <w:spacing w:before="60" w:after="0" w:line="276" w:lineRule="auto"/>
            <w:ind w:left="1080"/>
            <w:rPr>
              <w:del w:id="1070" w:author="Lien Le" w:date="2024-12-11T16:34:00Z" w16du:dateUtc="2024-12-11T09:34:00Z"/>
              <w:rFonts w:eastAsia="Arial"/>
              <w:noProof/>
              <w:color w:val="000000"/>
              <w:sz w:val="22"/>
              <w:szCs w:val="22"/>
              <w:rPrChange w:id="1071" w:author="Lien Le" w:date="2024-12-11T15:32:00Z" w16du:dateUtc="2024-12-11T08:32:00Z">
                <w:rPr>
                  <w:del w:id="1072" w:author="Lien Le" w:date="2024-12-11T16:34:00Z" w16du:dateUtc="2024-12-11T09:34:00Z"/>
                  <w:rFonts w:ascii="Arial" w:eastAsia="Arial" w:hAnsi="Arial" w:cs="Arial"/>
                  <w:color w:val="000000"/>
                  <w:sz w:val="22"/>
                  <w:szCs w:val="22"/>
                </w:rPr>
              </w:rPrChange>
            </w:rPr>
            <w:pPrChange w:id="1073" w:author="Lien Le" w:date="2024-12-11T15:32:00Z" w16du:dateUtc="2024-12-11T08:32:00Z">
              <w:pPr>
                <w:tabs>
                  <w:tab w:val="right" w:pos="12000"/>
                </w:tabs>
                <w:spacing w:before="60" w:after="0" w:line="240" w:lineRule="auto"/>
                <w:ind w:left="1080"/>
              </w:pPr>
            </w:pPrChange>
          </w:pPr>
          <w:del w:id="1074" w:author="Lien Le" w:date="2024-12-11T16:34:00Z" w16du:dateUtc="2024-12-11T09:34:00Z">
            <w:r w:rsidRPr="0083310F" w:rsidDel="00885B80">
              <w:rPr>
                <w:noProof/>
                <w:color w:val="000000"/>
                <w:sz w:val="22"/>
                <w:szCs w:val="22"/>
                <w:rPrChange w:id="1075" w:author="Lien Le" w:date="2024-12-11T15:32:00Z" w16du:dateUtc="2024-12-11T08:32:00Z">
                  <w:rPr>
                    <w:color w:val="000000"/>
                  </w:rPr>
                </w:rPrChange>
              </w:rPr>
              <w:delText>3. Khả năng ứng dụng kết quả nghiên cứu trong thực tiễn</w:delText>
            </w:r>
            <w:r w:rsidRPr="0083310F" w:rsidDel="00885B80">
              <w:rPr>
                <w:noProof/>
                <w:color w:val="000000"/>
                <w:sz w:val="22"/>
                <w:szCs w:val="22"/>
                <w:rPrChange w:id="1076" w:author="Lien Le" w:date="2024-12-11T15:32:00Z" w16du:dateUtc="2024-12-11T08:32:00Z">
                  <w:rPr>
                    <w:color w:val="000000"/>
                  </w:rPr>
                </w:rPrChange>
              </w:rPr>
              <w:tab/>
              <w:delText>77</w:delText>
            </w:r>
          </w:del>
        </w:p>
        <w:p w14:paraId="20012FDF" w14:textId="0F94D192" w:rsidR="00B356BA" w:rsidRPr="0083310F" w:rsidRDefault="00000000" w:rsidP="0083310F">
          <w:pPr>
            <w:tabs>
              <w:tab w:val="right" w:pos="12000"/>
            </w:tabs>
            <w:spacing w:before="60" w:after="0" w:line="276" w:lineRule="auto"/>
            <w:ind w:left="1080"/>
            <w:rPr>
              <w:rFonts w:eastAsia="Arial"/>
              <w:color w:val="000000"/>
              <w:sz w:val="22"/>
              <w:szCs w:val="22"/>
              <w:rPrChange w:id="1077" w:author="Lien Le" w:date="2024-12-11T15:32:00Z" w16du:dateUtc="2024-12-11T08:32:00Z">
                <w:rPr>
                  <w:rFonts w:ascii="Arial" w:eastAsia="Arial" w:hAnsi="Arial" w:cs="Arial"/>
                  <w:color w:val="000000"/>
                  <w:sz w:val="22"/>
                  <w:szCs w:val="22"/>
                </w:rPr>
              </w:rPrChange>
            </w:rPr>
            <w:pPrChange w:id="1078" w:author="Lien Le" w:date="2024-12-11T15:32:00Z" w16du:dateUtc="2024-12-11T08:32:00Z">
              <w:pPr>
                <w:tabs>
                  <w:tab w:val="right" w:pos="12000"/>
                </w:tabs>
                <w:spacing w:before="60" w:after="0" w:line="240" w:lineRule="auto"/>
                <w:ind w:left="1080"/>
              </w:pPr>
            </w:pPrChange>
          </w:pPr>
          <w:del w:id="1079" w:author="Lien Le" w:date="2024-12-11T16:34:00Z" w16du:dateUtc="2024-12-11T09:34:00Z">
            <w:r w:rsidRPr="0083310F" w:rsidDel="00885B80">
              <w:rPr>
                <w:noProof/>
                <w:color w:val="000000"/>
                <w:sz w:val="22"/>
                <w:szCs w:val="22"/>
                <w:rPrChange w:id="1080" w:author="Lien Le" w:date="2024-12-11T15:32:00Z" w16du:dateUtc="2024-12-11T08:32:00Z">
                  <w:rPr>
                    <w:color w:val="000000"/>
                  </w:rPr>
                </w:rPrChange>
              </w:rPr>
              <w:delText>4. Hạn chế</w:delText>
            </w:r>
            <w:r w:rsidRPr="0083310F" w:rsidDel="00885B80">
              <w:rPr>
                <w:noProof/>
                <w:color w:val="000000"/>
                <w:sz w:val="22"/>
                <w:szCs w:val="22"/>
                <w:rPrChange w:id="1081" w:author="Lien Le" w:date="2024-12-11T15:32:00Z" w16du:dateUtc="2024-12-11T08:32:00Z">
                  <w:rPr>
                    <w:color w:val="000000"/>
                  </w:rPr>
                </w:rPrChange>
              </w:rPr>
              <w:tab/>
              <w:delText>78</w:delText>
            </w:r>
          </w:del>
          <w:r w:rsidRPr="0083310F">
            <w:rPr>
              <w:sz w:val="22"/>
              <w:szCs w:val="22"/>
              <w:rPrChange w:id="1082" w:author="Lien Le" w:date="2024-12-11T15:32:00Z" w16du:dateUtc="2024-12-11T08:32:00Z">
                <w:rPr/>
              </w:rPrChange>
            </w:rPr>
            <w:fldChar w:fldCharType="end"/>
          </w:r>
        </w:p>
      </w:sdtContent>
    </w:sdt>
    <w:p w14:paraId="68964378" w14:textId="77777777" w:rsidR="00B356BA" w:rsidRDefault="00000000">
      <w:pPr>
        <w:widowControl/>
        <w:spacing w:before="0" w:after="0" w:line="360" w:lineRule="auto"/>
        <w:jc w:val="both"/>
      </w:pPr>
      <w:r>
        <w:br w:type="page"/>
      </w:r>
    </w:p>
    <w:p w14:paraId="67A73B0B" w14:textId="77777777" w:rsidR="00B356BA" w:rsidRDefault="00000000">
      <w:pPr>
        <w:pStyle w:val="Heading1"/>
        <w:widowControl/>
        <w:spacing w:before="120" w:line="360" w:lineRule="auto"/>
        <w:ind w:left="284" w:right="0"/>
      </w:pPr>
      <w:bookmarkStart w:id="1083" w:name="_Toc184828768"/>
      <w:r>
        <w:lastRenderedPageBreak/>
        <w:t>DANH MỤC HÌNH VẼ</w:t>
      </w:r>
      <w:bookmarkEnd w:id="1083"/>
    </w:p>
    <w:sdt>
      <w:sdtPr>
        <w:id w:val="-1352175966"/>
        <w:docPartObj>
          <w:docPartGallery w:val="Table of Contents"/>
          <w:docPartUnique/>
        </w:docPartObj>
      </w:sdtPr>
      <w:sdtContent>
        <w:p w14:paraId="1590F6C8" w14:textId="77777777" w:rsidR="00B356BA" w:rsidRDefault="00000000">
          <w:pPr>
            <w:widowControl/>
            <w:tabs>
              <w:tab w:val="right" w:pos="8777"/>
            </w:tabs>
            <w:spacing w:before="0" w:after="0" w:line="360" w:lineRule="auto"/>
            <w:rPr>
              <w:rFonts w:ascii="Calibri" w:eastAsia="Calibri" w:hAnsi="Calibri" w:cs="Calibri"/>
              <w:sz w:val="22"/>
              <w:szCs w:val="22"/>
            </w:rPr>
          </w:pPr>
          <w:r>
            <w:fldChar w:fldCharType="begin"/>
          </w:r>
          <w:r>
            <w:instrText xml:space="preserve"> TOC \h \u \z \t "Heading 1,1,Heading 2,2,Heading 3,3,Heading 4,4,Heading 5,5,Heading 6,6,"</w:instrText>
          </w:r>
          <w:r>
            <w:fldChar w:fldCharType="separate"/>
          </w:r>
          <w:r>
            <w:fldChar w:fldCharType="end"/>
          </w:r>
        </w:p>
      </w:sdtContent>
    </w:sdt>
    <w:p w14:paraId="75580BB4" w14:textId="77777777" w:rsidR="00B356BA" w:rsidRDefault="00000000">
      <w:pPr>
        <w:widowControl/>
        <w:spacing w:before="0" w:after="200" w:line="276" w:lineRule="auto"/>
      </w:pPr>
      <w:r>
        <w:br w:type="page"/>
      </w:r>
    </w:p>
    <w:p w14:paraId="4DC5E94F" w14:textId="77777777" w:rsidR="00B356BA" w:rsidRDefault="00000000">
      <w:pPr>
        <w:pStyle w:val="Heading1"/>
        <w:widowControl/>
        <w:spacing w:before="120" w:line="360" w:lineRule="auto"/>
        <w:ind w:left="284" w:right="0"/>
      </w:pPr>
      <w:bookmarkStart w:id="1084" w:name="_Toc184828769"/>
      <w:r>
        <w:lastRenderedPageBreak/>
        <w:t>DANH MỤC CÁC CHỮ VIẾT TẮT</w:t>
      </w:r>
      <w:bookmarkEnd w:id="1084"/>
    </w:p>
    <w:tbl>
      <w:tblPr>
        <w:tblStyle w:val="afb"/>
        <w:tblW w:w="7629" w:type="dxa"/>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Change w:id="1085" w:author="Lien Le" w:date="2024-12-11T16:05:00Z" w16du:dateUtc="2024-12-11T09:05:00Z">
          <w:tblPr>
            <w:tblStyle w:val="afb"/>
            <w:tblW w:w="7680" w:type="dxa"/>
            <w:tblInd w:w="465" w:type="dxa"/>
            <w:tblBorders>
              <w:top w:val="nil"/>
              <w:left w:val="nil"/>
              <w:bottom w:val="nil"/>
              <w:right w:val="nil"/>
              <w:insideH w:val="nil"/>
              <w:insideV w:val="nil"/>
            </w:tblBorders>
            <w:tblLayout w:type="fixed"/>
            <w:tblLook w:val="0600" w:firstRow="0" w:lastRow="0" w:firstColumn="0" w:lastColumn="0" w:noHBand="1" w:noVBand="1"/>
          </w:tblPr>
        </w:tblPrChange>
      </w:tblPr>
      <w:tblGrid>
        <w:gridCol w:w="1329"/>
        <w:gridCol w:w="6300"/>
        <w:tblGridChange w:id="1086">
          <w:tblGrid>
            <w:gridCol w:w="1"/>
            <w:gridCol w:w="1328"/>
            <w:gridCol w:w="52"/>
            <w:gridCol w:w="6248"/>
            <w:gridCol w:w="52"/>
          </w:tblGrid>
        </w:tblGridChange>
      </w:tblGrid>
      <w:tr w:rsidR="00B356BA" w:rsidRPr="000A4DE0" w14:paraId="58005718" w14:textId="77777777" w:rsidTr="000A4DE0">
        <w:trPr>
          <w:trHeight w:val="315"/>
          <w:trPrChange w:id="1087"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088"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3C944B59" w14:textId="77777777" w:rsidR="00B356BA" w:rsidRPr="000A4DE0" w:rsidRDefault="00000000" w:rsidP="000A4DE0">
            <w:pPr>
              <w:spacing w:before="0" w:after="0" w:line="276" w:lineRule="auto"/>
              <w:jc w:val="center"/>
              <w:rPr>
                <w:rFonts w:eastAsia="Arial"/>
                <w:sz w:val="20"/>
                <w:szCs w:val="20"/>
                <w:rPrChange w:id="1089" w:author="Lien Le" w:date="2024-12-11T16:05:00Z" w16du:dateUtc="2024-12-11T09:05:00Z">
                  <w:rPr>
                    <w:rFonts w:ascii="Arial" w:eastAsia="Arial" w:hAnsi="Arial" w:cs="Arial"/>
                    <w:sz w:val="20"/>
                    <w:szCs w:val="20"/>
                  </w:rPr>
                </w:rPrChange>
              </w:rPr>
            </w:pPr>
            <w:r w:rsidRPr="000A4DE0">
              <w:rPr>
                <w:rFonts w:eastAsia="Arial"/>
                <w:b/>
                <w:sz w:val="20"/>
                <w:szCs w:val="20"/>
                <w:rPrChange w:id="1090" w:author="Lien Le" w:date="2024-12-11T16:05:00Z" w16du:dateUtc="2024-12-11T09:05:00Z">
                  <w:rPr>
                    <w:rFonts w:ascii="Arial" w:eastAsia="Arial" w:hAnsi="Arial" w:cs="Arial"/>
                    <w:b/>
                    <w:sz w:val="20"/>
                    <w:szCs w:val="20"/>
                  </w:rPr>
                </w:rPrChange>
              </w:rPr>
              <w:t>Chữ viết tắt</w:t>
            </w:r>
          </w:p>
        </w:tc>
        <w:tc>
          <w:tcPr>
            <w:tcW w:w="6300" w:type="dxa"/>
            <w:tcMar>
              <w:top w:w="40" w:type="dxa"/>
              <w:left w:w="40" w:type="dxa"/>
              <w:bottom w:w="40" w:type="dxa"/>
              <w:right w:w="40" w:type="dxa"/>
            </w:tcMar>
            <w:vAlign w:val="bottom"/>
            <w:tcPrChange w:id="1091"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201B7265" w14:textId="77777777" w:rsidR="00B356BA" w:rsidRPr="000A4DE0" w:rsidRDefault="00000000" w:rsidP="000A4DE0">
            <w:pPr>
              <w:spacing w:before="0" w:after="0" w:line="276" w:lineRule="auto"/>
              <w:jc w:val="center"/>
              <w:rPr>
                <w:rFonts w:eastAsia="Arial"/>
                <w:sz w:val="20"/>
                <w:szCs w:val="20"/>
                <w:rPrChange w:id="1092" w:author="Lien Le" w:date="2024-12-11T16:05:00Z" w16du:dateUtc="2024-12-11T09:05:00Z">
                  <w:rPr>
                    <w:rFonts w:ascii="Arial" w:eastAsia="Arial" w:hAnsi="Arial" w:cs="Arial"/>
                    <w:sz w:val="20"/>
                    <w:szCs w:val="20"/>
                  </w:rPr>
                </w:rPrChange>
              </w:rPr>
            </w:pPr>
            <w:r w:rsidRPr="000A4DE0">
              <w:rPr>
                <w:rFonts w:eastAsia="Arial"/>
                <w:b/>
                <w:sz w:val="20"/>
                <w:szCs w:val="20"/>
                <w:rPrChange w:id="1093" w:author="Lien Le" w:date="2024-12-11T16:05:00Z" w16du:dateUtc="2024-12-11T09:05:00Z">
                  <w:rPr>
                    <w:rFonts w:ascii="Arial" w:eastAsia="Arial" w:hAnsi="Arial" w:cs="Arial"/>
                    <w:b/>
                    <w:sz w:val="20"/>
                    <w:szCs w:val="20"/>
                  </w:rPr>
                </w:rPrChange>
              </w:rPr>
              <w:t>Ý nghĩa</w:t>
            </w:r>
          </w:p>
        </w:tc>
      </w:tr>
      <w:tr w:rsidR="00B356BA" w:rsidRPr="000A4DE0" w14:paraId="18F8F27D" w14:textId="77777777" w:rsidTr="000A4DE0">
        <w:trPr>
          <w:trHeight w:val="315"/>
          <w:trPrChange w:id="1094"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095"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201A1BB9" w14:textId="77777777" w:rsidR="00B356BA" w:rsidRPr="000A4DE0" w:rsidRDefault="00000000" w:rsidP="000A4DE0">
            <w:pPr>
              <w:spacing w:before="0" w:after="0" w:line="276" w:lineRule="auto"/>
              <w:jc w:val="center"/>
              <w:rPr>
                <w:rFonts w:eastAsia="Arial"/>
                <w:sz w:val="20"/>
                <w:szCs w:val="20"/>
                <w:rPrChange w:id="1096" w:author="Lien Le" w:date="2024-12-11T16:05:00Z" w16du:dateUtc="2024-12-11T09:05:00Z">
                  <w:rPr>
                    <w:rFonts w:ascii="Arial" w:eastAsia="Arial" w:hAnsi="Arial" w:cs="Arial"/>
                    <w:sz w:val="20"/>
                    <w:szCs w:val="20"/>
                  </w:rPr>
                </w:rPrChange>
              </w:rPr>
              <w:pPrChange w:id="1097" w:author="Lien Le" w:date="2024-12-11T16:05:00Z" w16du:dateUtc="2024-12-11T09:05:00Z">
                <w:pPr>
                  <w:spacing w:before="0" w:after="0" w:line="276" w:lineRule="auto"/>
                </w:pPr>
              </w:pPrChange>
            </w:pPr>
            <w:r w:rsidRPr="000A4DE0">
              <w:rPr>
                <w:rFonts w:eastAsia="Arial"/>
                <w:sz w:val="20"/>
                <w:szCs w:val="20"/>
                <w:rPrChange w:id="1098" w:author="Lien Le" w:date="2024-12-11T16:05:00Z" w16du:dateUtc="2024-12-11T09:05:00Z">
                  <w:rPr>
                    <w:rFonts w:ascii="Arial" w:eastAsia="Arial" w:hAnsi="Arial" w:cs="Arial"/>
                    <w:sz w:val="20"/>
                    <w:szCs w:val="20"/>
                  </w:rPr>
                </w:rPrChange>
              </w:rPr>
              <w:t>ARIMA</w:t>
            </w:r>
          </w:p>
        </w:tc>
        <w:tc>
          <w:tcPr>
            <w:tcW w:w="6300" w:type="dxa"/>
            <w:tcMar>
              <w:top w:w="40" w:type="dxa"/>
              <w:left w:w="0" w:type="dxa"/>
              <w:bottom w:w="40" w:type="dxa"/>
              <w:right w:w="0" w:type="dxa"/>
            </w:tcMar>
            <w:vAlign w:val="bottom"/>
            <w:tcPrChange w:id="1099"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24A6402E" w14:textId="77777777" w:rsidR="00B356BA" w:rsidRPr="000A4DE0" w:rsidRDefault="00000000" w:rsidP="000A4DE0">
            <w:pPr>
              <w:spacing w:before="0" w:after="0" w:line="276" w:lineRule="auto"/>
              <w:ind w:left="261"/>
              <w:rPr>
                <w:rFonts w:eastAsia="Arial"/>
                <w:sz w:val="20"/>
                <w:szCs w:val="20"/>
                <w:rPrChange w:id="1100" w:author="Lien Le" w:date="2024-12-11T16:05:00Z" w16du:dateUtc="2024-12-11T09:05:00Z">
                  <w:rPr>
                    <w:rFonts w:ascii="Arial" w:eastAsia="Arial" w:hAnsi="Arial" w:cs="Arial"/>
                    <w:sz w:val="20"/>
                    <w:szCs w:val="20"/>
                  </w:rPr>
                </w:rPrChange>
              </w:rPr>
              <w:pPrChange w:id="1101" w:author="Lien Le" w:date="2024-12-11T16:05:00Z" w16du:dateUtc="2024-12-11T09:05:00Z">
                <w:pPr>
                  <w:spacing w:before="0" w:after="0" w:line="276" w:lineRule="auto"/>
                </w:pPr>
              </w:pPrChange>
            </w:pPr>
            <w:r w:rsidRPr="000A4DE0">
              <w:rPr>
                <w:rFonts w:eastAsia="Arial"/>
                <w:sz w:val="20"/>
                <w:szCs w:val="20"/>
                <w:rPrChange w:id="1102" w:author="Lien Le" w:date="2024-12-11T16:05:00Z" w16du:dateUtc="2024-12-11T09:05:00Z">
                  <w:rPr>
                    <w:rFonts w:ascii="Arial" w:eastAsia="Arial" w:hAnsi="Arial" w:cs="Arial"/>
                    <w:sz w:val="20"/>
                    <w:szCs w:val="20"/>
                  </w:rPr>
                </w:rPrChange>
              </w:rPr>
              <w:t>AutoRegressive Integrated Moving Average</w:t>
            </w:r>
          </w:p>
        </w:tc>
      </w:tr>
      <w:tr w:rsidR="00B356BA" w:rsidRPr="000A4DE0" w14:paraId="3120EBB6" w14:textId="77777777" w:rsidTr="000A4DE0">
        <w:trPr>
          <w:trHeight w:val="315"/>
          <w:trPrChange w:id="1103"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04"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217B6DB8" w14:textId="77777777" w:rsidR="00B356BA" w:rsidRPr="000A4DE0" w:rsidRDefault="00000000" w:rsidP="000A4DE0">
            <w:pPr>
              <w:spacing w:before="0" w:after="0" w:line="276" w:lineRule="auto"/>
              <w:jc w:val="center"/>
              <w:rPr>
                <w:rFonts w:eastAsia="Arial"/>
                <w:sz w:val="20"/>
                <w:szCs w:val="20"/>
                <w:rPrChange w:id="1105" w:author="Lien Le" w:date="2024-12-11T16:05:00Z" w16du:dateUtc="2024-12-11T09:05:00Z">
                  <w:rPr>
                    <w:rFonts w:ascii="Arial" w:eastAsia="Arial" w:hAnsi="Arial" w:cs="Arial"/>
                    <w:sz w:val="20"/>
                    <w:szCs w:val="20"/>
                  </w:rPr>
                </w:rPrChange>
              </w:rPr>
              <w:pPrChange w:id="1106" w:author="Lien Le" w:date="2024-12-11T16:05:00Z" w16du:dateUtc="2024-12-11T09:05:00Z">
                <w:pPr>
                  <w:spacing w:before="0" w:after="0" w:line="276" w:lineRule="auto"/>
                </w:pPr>
              </w:pPrChange>
            </w:pPr>
            <w:r w:rsidRPr="000A4DE0">
              <w:rPr>
                <w:rFonts w:eastAsia="Arial"/>
                <w:sz w:val="20"/>
                <w:szCs w:val="20"/>
                <w:rPrChange w:id="1107" w:author="Lien Le" w:date="2024-12-11T16:05:00Z" w16du:dateUtc="2024-12-11T09:05:00Z">
                  <w:rPr>
                    <w:rFonts w:ascii="Arial" w:eastAsia="Arial" w:hAnsi="Arial" w:cs="Arial"/>
                    <w:sz w:val="20"/>
                    <w:szCs w:val="20"/>
                  </w:rPr>
                </w:rPrChange>
              </w:rPr>
              <w:t>LSTM</w:t>
            </w:r>
          </w:p>
        </w:tc>
        <w:tc>
          <w:tcPr>
            <w:tcW w:w="6300" w:type="dxa"/>
            <w:tcMar>
              <w:top w:w="40" w:type="dxa"/>
              <w:left w:w="0" w:type="dxa"/>
              <w:bottom w:w="40" w:type="dxa"/>
              <w:right w:w="0" w:type="dxa"/>
            </w:tcMar>
            <w:vAlign w:val="bottom"/>
            <w:tcPrChange w:id="1108"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172CEA30" w14:textId="77777777" w:rsidR="00B356BA" w:rsidRPr="000A4DE0" w:rsidRDefault="00000000" w:rsidP="000A4DE0">
            <w:pPr>
              <w:spacing w:before="0" w:after="0" w:line="276" w:lineRule="auto"/>
              <w:ind w:left="261"/>
              <w:rPr>
                <w:rFonts w:eastAsia="Arial"/>
                <w:sz w:val="20"/>
                <w:szCs w:val="20"/>
                <w:rPrChange w:id="1109" w:author="Lien Le" w:date="2024-12-11T16:05:00Z" w16du:dateUtc="2024-12-11T09:05:00Z">
                  <w:rPr>
                    <w:rFonts w:ascii="Arial" w:eastAsia="Arial" w:hAnsi="Arial" w:cs="Arial"/>
                    <w:sz w:val="20"/>
                    <w:szCs w:val="20"/>
                  </w:rPr>
                </w:rPrChange>
              </w:rPr>
              <w:pPrChange w:id="1110" w:author="Lien Le" w:date="2024-12-11T16:05:00Z" w16du:dateUtc="2024-12-11T09:05:00Z">
                <w:pPr>
                  <w:spacing w:before="0" w:after="0" w:line="276" w:lineRule="auto"/>
                </w:pPr>
              </w:pPrChange>
            </w:pPr>
            <w:r w:rsidRPr="000A4DE0">
              <w:rPr>
                <w:rFonts w:eastAsia="Arial"/>
                <w:sz w:val="20"/>
                <w:szCs w:val="20"/>
                <w:rPrChange w:id="1111" w:author="Lien Le" w:date="2024-12-11T16:05:00Z" w16du:dateUtc="2024-12-11T09:05:00Z">
                  <w:rPr>
                    <w:rFonts w:ascii="Arial" w:eastAsia="Arial" w:hAnsi="Arial" w:cs="Arial"/>
                    <w:sz w:val="20"/>
                    <w:szCs w:val="20"/>
                  </w:rPr>
                </w:rPrChange>
              </w:rPr>
              <w:t>Long Short-Term Memory</w:t>
            </w:r>
          </w:p>
        </w:tc>
      </w:tr>
      <w:tr w:rsidR="00B356BA" w:rsidRPr="000A4DE0" w14:paraId="1E2A9B26" w14:textId="77777777" w:rsidTr="000A4DE0">
        <w:trPr>
          <w:trHeight w:val="315"/>
          <w:trPrChange w:id="1112"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13"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56FF6867" w14:textId="77777777" w:rsidR="00B356BA" w:rsidRPr="000A4DE0" w:rsidRDefault="00000000" w:rsidP="000A4DE0">
            <w:pPr>
              <w:spacing w:before="0" w:after="0" w:line="276" w:lineRule="auto"/>
              <w:jc w:val="center"/>
              <w:rPr>
                <w:rFonts w:eastAsia="Arial"/>
                <w:sz w:val="20"/>
                <w:szCs w:val="20"/>
                <w:rPrChange w:id="1114" w:author="Lien Le" w:date="2024-12-11T16:05:00Z" w16du:dateUtc="2024-12-11T09:05:00Z">
                  <w:rPr>
                    <w:rFonts w:ascii="Arial" w:eastAsia="Arial" w:hAnsi="Arial" w:cs="Arial"/>
                    <w:sz w:val="20"/>
                    <w:szCs w:val="20"/>
                  </w:rPr>
                </w:rPrChange>
              </w:rPr>
              <w:pPrChange w:id="1115" w:author="Lien Le" w:date="2024-12-11T16:05:00Z" w16du:dateUtc="2024-12-11T09:05:00Z">
                <w:pPr>
                  <w:spacing w:before="0" w:after="0" w:line="276" w:lineRule="auto"/>
                </w:pPr>
              </w:pPrChange>
            </w:pPr>
            <w:r w:rsidRPr="000A4DE0">
              <w:rPr>
                <w:rFonts w:eastAsia="Arial"/>
                <w:sz w:val="20"/>
                <w:szCs w:val="20"/>
                <w:rPrChange w:id="1116" w:author="Lien Le" w:date="2024-12-11T16:05:00Z" w16du:dateUtc="2024-12-11T09:05:00Z">
                  <w:rPr>
                    <w:rFonts w:ascii="Arial" w:eastAsia="Arial" w:hAnsi="Arial" w:cs="Arial"/>
                    <w:sz w:val="20"/>
                    <w:szCs w:val="20"/>
                  </w:rPr>
                </w:rPrChange>
              </w:rPr>
              <w:t>Ridge</w:t>
            </w:r>
          </w:p>
        </w:tc>
        <w:tc>
          <w:tcPr>
            <w:tcW w:w="6300" w:type="dxa"/>
            <w:tcMar>
              <w:top w:w="40" w:type="dxa"/>
              <w:left w:w="0" w:type="dxa"/>
              <w:bottom w:w="40" w:type="dxa"/>
              <w:right w:w="0" w:type="dxa"/>
            </w:tcMar>
            <w:vAlign w:val="bottom"/>
            <w:tcPrChange w:id="1117"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1F55159B" w14:textId="77777777" w:rsidR="00B356BA" w:rsidRPr="000A4DE0" w:rsidRDefault="00000000" w:rsidP="000A4DE0">
            <w:pPr>
              <w:spacing w:before="0" w:after="0" w:line="276" w:lineRule="auto"/>
              <w:ind w:left="261"/>
              <w:rPr>
                <w:rFonts w:eastAsia="Arial"/>
                <w:sz w:val="20"/>
                <w:szCs w:val="20"/>
                <w:rPrChange w:id="1118" w:author="Lien Le" w:date="2024-12-11T16:05:00Z" w16du:dateUtc="2024-12-11T09:05:00Z">
                  <w:rPr>
                    <w:rFonts w:ascii="Arial" w:eastAsia="Arial" w:hAnsi="Arial" w:cs="Arial"/>
                    <w:sz w:val="20"/>
                    <w:szCs w:val="20"/>
                  </w:rPr>
                </w:rPrChange>
              </w:rPr>
              <w:pPrChange w:id="1119" w:author="Lien Le" w:date="2024-12-11T16:05:00Z" w16du:dateUtc="2024-12-11T09:05:00Z">
                <w:pPr>
                  <w:spacing w:before="0" w:after="0" w:line="276" w:lineRule="auto"/>
                </w:pPr>
              </w:pPrChange>
            </w:pPr>
            <w:r w:rsidRPr="000A4DE0">
              <w:rPr>
                <w:rFonts w:eastAsia="Arial"/>
                <w:sz w:val="20"/>
                <w:szCs w:val="20"/>
                <w:rPrChange w:id="1120" w:author="Lien Le" w:date="2024-12-11T16:05:00Z" w16du:dateUtc="2024-12-11T09:05:00Z">
                  <w:rPr>
                    <w:rFonts w:ascii="Arial" w:eastAsia="Arial" w:hAnsi="Arial" w:cs="Arial"/>
                    <w:sz w:val="20"/>
                    <w:szCs w:val="20"/>
                  </w:rPr>
                </w:rPrChange>
              </w:rPr>
              <w:t>Ridge Linear Regression</w:t>
            </w:r>
          </w:p>
        </w:tc>
      </w:tr>
      <w:tr w:rsidR="00B356BA" w:rsidRPr="000A4DE0" w14:paraId="6869BEFB" w14:textId="77777777" w:rsidTr="000A4DE0">
        <w:trPr>
          <w:trHeight w:val="315"/>
          <w:trPrChange w:id="1121"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22"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638ED15A" w14:textId="77777777" w:rsidR="00B356BA" w:rsidRPr="000A4DE0" w:rsidRDefault="00000000" w:rsidP="000A4DE0">
            <w:pPr>
              <w:spacing w:before="0" w:after="0" w:line="276" w:lineRule="auto"/>
              <w:jc w:val="center"/>
              <w:rPr>
                <w:rFonts w:eastAsia="Arial"/>
                <w:sz w:val="20"/>
                <w:szCs w:val="20"/>
                <w:rPrChange w:id="1123" w:author="Lien Le" w:date="2024-12-11T16:05:00Z" w16du:dateUtc="2024-12-11T09:05:00Z">
                  <w:rPr>
                    <w:rFonts w:ascii="Arial" w:eastAsia="Arial" w:hAnsi="Arial" w:cs="Arial"/>
                    <w:sz w:val="20"/>
                    <w:szCs w:val="20"/>
                  </w:rPr>
                </w:rPrChange>
              </w:rPr>
              <w:pPrChange w:id="1124" w:author="Lien Le" w:date="2024-12-11T16:05:00Z" w16du:dateUtc="2024-12-11T09:05:00Z">
                <w:pPr>
                  <w:spacing w:before="0" w:after="0" w:line="276" w:lineRule="auto"/>
                </w:pPr>
              </w:pPrChange>
            </w:pPr>
            <w:r w:rsidRPr="000A4DE0">
              <w:rPr>
                <w:rFonts w:eastAsia="Arial"/>
                <w:sz w:val="20"/>
                <w:szCs w:val="20"/>
                <w:rPrChange w:id="1125" w:author="Lien Le" w:date="2024-12-11T16:05:00Z" w16du:dateUtc="2024-12-11T09:05:00Z">
                  <w:rPr>
                    <w:rFonts w:ascii="Arial" w:eastAsia="Arial" w:hAnsi="Arial" w:cs="Arial"/>
                    <w:sz w:val="20"/>
                    <w:szCs w:val="20"/>
                  </w:rPr>
                </w:rPrChange>
              </w:rPr>
              <w:t>RMSE</w:t>
            </w:r>
          </w:p>
        </w:tc>
        <w:tc>
          <w:tcPr>
            <w:tcW w:w="6300" w:type="dxa"/>
            <w:tcMar>
              <w:top w:w="40" w:type="dxa"/>
              <w:left w:w="0" w:type="dxa"/>
              <w:bottom w:w="40" w:type="dxa"/>
              <w:right w:w="0" w:type="dxa"/>
            </w:tcMar>
            <w:vAlign w:val="bottom"/>
            <w:tcPrChange w:id="1126"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79024DA6" w14:textId="77777777" w:rsidR="00B356BA" w:rsidRPr="000A4DE0" w:rsidRDefault="00000000" w:rsidP="000A4DE0">
            <w:pPr>
              <w:spacing w:before="0" w:after="0" w:line="276" w:lineRule="auto"/>
              <w:ind w:left="261"/>
              <w:rPr>
                <w:rFonts w:eastAsia="Arial"/>
                <w:sz w:val="20"/>
                <w:szCs w:val="20"/>
                <w:rPrChange w:id="1127" w:author="Lien Le" w:date="2024-12-11T16:05:00Z" w16du:dateUtc="2024-12-11T09:05:00Z">
                  <w:rPr>
                    <w:rFonts w:ascii="Arial" w:eastAsia="Arial" w:hAnsi="Arial" w:cs="Arial"/>
                    <w:sz w:val="20"/>
                    <w:szCs w:val="20"/>
                  </w:rPr>
                </w:rPrChange>
              </w:rPr>
              <w:pPrChange w:id="1128" w:author="Lien Le" w:date="2024-12-11T16:05:00Z" w16du:dateUtc="2024-12-11T09:05:00Z">
                <w:pPr>
                  <w:spacing w:before="0" w:after="0" w:line="276" w:lineRule="auto"/>
                </w:pPr>
              </w:pPrChange>
            </w:pPr>
            <w:r w:rsidRPr="000A4DE0">
              <w:rPr>
                <w:rFonts w:eastAsia="Arial"/>
                <w:sz w:val="20"/>
                <w:szCs w:val="20"/>
                <w:rPrChange w:id="1129" w:author="Lien Le" w:date="2024-12-11T16:05:00Z" w16du:dateUtc="2024-12-11T09:05:00Z">
                  <w:rPr>
                    <w:rFonts w:ascii="Arial" w:eastAsia="Arial" w:hAnsi="Arial" w:cs="Arial"/>
                    <w:sz w:val="20"/>
                    <w:szCs w:val="20"/>
                  </w:rPr>
                </w:rPrChange>
              </w:rPr>
              <w:t>Root Mean Square Error</w:t>
            </w:r>
          </w:p>
        </w:tc>
      </w:tr>
      <w:tr w:rsidR="00B356BA" w:rsidRPr="000A4DE0" w14:paraId="4F118D40" w14:textId="77777777" w:rsidTr="000A4DE0">
        <w:trPr>
          <w:trHeight w:val="315"/>
          <w:trPrChange w:id="1130"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31"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3BD08FC1" w14:textId="77777777" w:rsidR="00B356BA" w:rsidRPr="000A4DE0" w:rsidRDefault="00000000" w:rsidP="000A4DE0">
            <w:pPr>
              <w:spacing w:before="0" w:after="0" w:line="276" w:lineRule="auto"/>
              <w:jc w:val="center"/>
              <w:rPr>
                <w:rFonts w:eastAsia="Arial"/>
                <w:sz w:val="20"/>
                <w:szCs w:val="20"/>
                <w:rPrChange w:id="1132" w:author="Lien Le" w:date="2024-12-11T16:05:00Z" w16du:dateUtc="2024-12-11T09:05:00Z">
                  <w:rPr>
                    <w:rFonts w:ascii="Arial" w:eastAsia="Arial" w:hAnsi="Arial" w:cs="Arial"/>
                    <w:sz w:val="20"/>
                    <w:szCs w:val="20"/>
                  </w:rPr>
                </w:rPrChange>
              </w:rPr>
              <w:pPrChange w:id="1133" w:author="Lien Le" w:date="2024-12-11T16:05:00Z" w16du:dateUtc="2024-12-11T09:05:00Z">
                <w:pPr>
                  <w:spacing w:before="0" w:after="0" w:line="276" w:lineRule="auto"/>
                </w:pPr>
              </w:pPrChange>
            </w:pPr>
            <w:r w:rsidRPr="000A4DE0">
              <w:rPr>
                <w:rFonts w:eastAsia="Arial"/>
                <w:sz w:val="20"/>
                <w:szCs w:val="20"/>
                <w:rPrChange w:id="1134" w:author="Lien Le" w:date="2024-12-11T16:05:00Z" w16du:dateUtc="2024-12-11T09:05:00Z">
                  <w:rPr>
                    <w:rFonts w:ascii="Arial" w:eastAsia="Arial" w:hAnsi="Arial" w:cs="Arial"/>
                    <w:sz w:val="20"/>
                    <w:szCs w:val="20"/>
                  </w:rPr>
                </w:rPrChange>
              </w:rPr>
              <w:t>MAE</w:t>
            </w:r>
          </w:p>
        </w:tc>
        <w:tc>
          <w:tcPr>
            <w:tcW w:w="6300" w:type="dxa"/>
            <w:tcMar>
              <w:top w:w="40" w:type="dxa"/>
              <w:left w:w="0" w:type="dxa"/>
              <w:bottom w:w="40" w:type="dxa"/>
              <w:right w:w="0" w:type="dxa"/>
            </w:tcMar>
            <w:vAlign w:val="bottom"/>
            <w:tcPrChange w:id="1135"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4B27C085" w14:textId="77777777" w:rsidR="00B356BA" w:rsidRPr="000A4DE0" w:rsidRDefault="00000000" w:rsidP="000A4DE0">
            <w:pPr>
              <w:spacing w:before="0" w:after="0" w:line="276" w:lineRule="auto"/>
              <w:ind w:left="261"/>
              <w:rPr>
                <w:rFonts w:eastAsia="Arial"/>
                <w:sz w:val="20"/>
                <w:szCs w:val="20"/>
                <w:rPrChange w:id="1136" w:author="Lien Le" w:date="2024-12-11T16:05:00Z" w16du:dateUtc="2024-12-11T09:05:00Z">
                  <w:rPr>
                    <w:rFonts w:ascii="Arial" w:eastAsia="Arial" w:hAnsi="Arial" w:cs="Arial"/>
                    <w:sz w:val="20"/>
                    <w:szCs w:val="20"/>
                  </w:rPr>
                </w:rPrChange>
              </w:rPr>
              <w:pPrChange w:id="1137" w:author="Lien Le" w:date="2024-12-11T16:05:00Z" w16du:dateUtc="2024-12-11T09:05:00Z">
                <w:pPr>
                  <w:spacing w:before="0" w:after="0" w:line="276" w:lineRule="auto"/>
                </w:pPr>
              </w:pPrChange>
            </w:pPr>
            <w:r w:rsidRPr="000A4DE0">
              <w:rPr>
                <w:rFonts w:eastAsia="Arial"/>
                <w:sz w:val="20"/>
                <w:szCs w:val="20"/>
                <w:rPrChange w:id="1138" w:author="Lien Le" w:date="2024-12-11T16:05:00Z" w16du:dateUtc="2024-12-11T09:05:00Z">
                  <w:rPr>
                    <w:rFonts w:ascii="Arial" w:eastAsia="Arial" w:hAnsi="Arial" w:cs="Arial"/>
                    <w:sz w:val="20"/>
                    <w:szCs w:val="20"/>
                  </w:rPr>
                </w:rPrChange>
              </w:rPr>
              <w:t>Mean Absolute Error</w:t>
            </w:r>
          </w:p>
        </w:tc>
      </w:tr>
      <w:tr w:rsidR="00B356BA" w:rsidRPr="000A4DE0" w14:paraId="0D21723F" w14:textId="77777777" w:rsidTr="000A4DE0">
        <w:trPr>
          <w:trHeight w:val="315"/>
          <w:trPrChange w:id="1139"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40"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6F64AF68" w14:textId="77777777" w:rsidR="00B356BA" w:rsidRPr="000A4DE0" w:rsidRDefault="00000000" w:rsidP="000A4DE0">
            <w:pPr>
              <w:spacing w:before="0" w:after="0" w:line="276" w:lineRule="auto"/>
              <w:jc w:val="center"/>
              <w:rPr>
                <w:rFonts w:eastAsia="Arial"/>
                <w:sz w:val="20"/>
                <w:szCs w:val="20"/>
                <w:rPrChange w:id="1141" w:author="Lien Le" w:date="2024-12-11T16:05:00Z" w16du:dateUtc="2024-12-11T09:05:00Z">
                  <w:rPr>
                    <w:rFonts w:ascii="Arial" w:eastAsia="Arial" w:hAnsi="Arial" w:cs="Arial"/>
                    <w:sz w:val="20"/>
                    <w:szCs w:val="20"/>
                  </w:rPr>
                </w:rPrChange>
              </w:rPr>
              <w:pPrChange w:id="1142" w:author="Lien Le" w:date="2024-12-11T16:05:00Z" w16du:dateUtc="2024-12-11T09:05:00Z">
                <w:pPr>
                  <w:spacing w:before="0" w:after="0" w:line="276" w:lineRule="auto"/>
                </w:pPr>
              </w:pPrChange>
            </w:pPr>
            <w:r w:rsidRPr="000A4DE0">
              <w:rPr>
                <w:rFonts w:eastAsia="Arial"/>
                <w:sz w:val="20"/>
                <w:szCs w:val="20"/>
                <w:rPrChange w:id="1143" w:author="Lien Le" w:date="2024-12-11T16:05:00Z" w16du:dateUtc="2024-12-11T09:05:00Z">
                  <w:rPr>
                    <w:rFonts w:ascii="Arial" w:eastAsia="Arial" w:hAnsi="Arial" w:cs="Arial"/>
                    <w:sz w:val="20"/>
                    <w:szCs w:val="20"/>
                  </w:rPr>
                </w:rPrChange>
              </w:rPr>
              <w:t>MAPE</w:t>
            </w:r>
          </w:p>
        </w:tc>
        <w:tc>
          <w:tcPr>
            <w:tcW w:w="6300" w:type="dxa"/>
            <w:tcMar>
              <w:top w:w="40" w:type="dxa"/>
              <w:left w:w="0" w:type="dxa"/>
              <w:bottom w:w="40" w:type="dxa"/>
              <w:right w:w="0" w:type="dxa"/>
            </w:tcMar>
            <w:vAlign w:val="bottom"/>
            <w:tcPrChange w:id="1144"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04AA1CD9" w14:textId="77777777" w:rsidR="00B356BA" w:rsidRPr="000A4DE0" w:rsidRDefault="00000000" w:rsidP="000A4DE0">
            <w:pPr>
              <w:spacing w:before="0" w:after="0" w:line="276" w:lineRule="auto"/>
              <w:ind w:left="261"/>
              <w:rPr>
                <w:rFonts w:eastAsia="Arial"/>
                <w:sz w:val="20"/>
                <w:szCs w:val="20"/>
                <w:rPrChange w:id="1145" w:author="Lien Le" w:date="2024-12-11T16:05:00Z" w16du:dateUtc="2024-12-11T09:05:00Z">
                  <w:rPr>
                    <w:rFonts w:ascii="Arial" w:eastAsia="Arial" w:hAnsi="Arial" w:cs="Arial"/>
                    <w:sz w:val="20"/>
                    <w:szCs w:val="20"/>
                  </w:rPr>
                </w:rPrChange>
              </w:rPr>
              <w:pPrChange w:id="1146" w:author="Lien Le" w:date="2024-12-11T16:05:00Z" w16du:dateUtc="2024-12-11T09:05:00Z">
                <w:pPr>
                  <w:spacing w:before="0" w:after="0" w:line="276" w:lineRule="auto"/>
                </w:pPr>
              </w:pPrChange>
            </w:pPr>
            <w:r w:rsidRPr="000A4DE0">
              <w:rPr>
                <w:rFonts w:eastAsia="Arial"/>
                <w:sz w:val="20"/>
                <w:szCs w:val="20"/>
                <w:rPrChange w:id="1147" w:author="Lien Le" w:date="2024-12-11T16:05:00Z" w16du:dateUtc="2024-12-11T09:05:00Z">
                  <w:rPr>
                    <w:rFonts w:ascii="Arial" w:eastAsia="Arial" w:hAnsi="Arial" w:cs="Arial"/>
                    <w:sz w:val="20"/>
                    <w:szCs w:val="20"/>
                  </w:rPr>
                </w:rPrChange>
              </w:rPr>
              <w:t>Mean Absolute Percentage Error</w:t>
            </w:r>
          </w:p>
        </w:tc>
      </w:tr>
      <w:tr w:rsidR="00B356BA" w:rsidRPr="000A4DE0" w14:paraId="74C12EDB" w14:textId="77777777" w:rsidTr="000A4DE0">
        <w:trPr>
          <w:trHeight w:val="315"/>
          <w:trPrChange w:id="1148"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49"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5728A451" w14:textId="77777777" w:rsidR="00B356BA" w:rsidRPr="000A4DE0" w:rsidRDefault="00000000" w:rsidP="000A4DE0">
            <w:pPr>
              <w:spacing w:before="0" w:after="0" w:line="276" w:lineRule="auto"/>
              <w:jc w:val="center"/>
              <w:rPr>
                <w:rFonts w:eastAsia="Arial"/>
                <w:sz w:val="20"/>
                <w:szCs w:val="20"/>
                <w:rPrChange w:id="1150" w:author="Lien Le" w:date="2024-12-11T16:05:00Z" w16du:dateUtc="2024-12-11T09:05:00Z">
                  <w:rPr>
                    <w:rFonts w:ascii="Arial" w:eastAsia="Arial" w:hAnsi="Arial" w:cs="Arial"/>
                    <w:sz w:val="20"/>
                    <w:szCs w:val="20"/>
                  </w:rPr>
                </w:rPrChange>
              </w:rPr>
              <w:pPrChange w:id="1151" w:author="Lien Le" w:date="2024-12-11T16:05:00Z" w16du:dateUtc="2024-12-11T09:05:00Z">
                <w:pPr>
                  <w:spacing w:before="0" w:after="0" w:line="276" w:lineRule="auto"/>
                </w:pPr>
              </w:pPrChange>
            </w:pPr>
            <w:r w:rsidRPr="000A4DE0">
              <w:rPr>
                <w:rFonts w:eastAsia="Arial"/>
                <w:sz w:val="20"/>
                <w:szCs w:val="20"/>
                <w:rPrChange w:id="1152" w:author="Lien Le" w:date="2024-12-11T16:05:00Z" w16du:dateUtc="2024-12-11T09:05:00Z">
                  <w:rPr>
                    <w:rFonts w:ascii="Arial" w:eastAsia="Arial" w:hAnsi="Arial" w:cs="Arial"/>
                    <w:sz w:val="20"/>
                    <w:szCs w:val="20"/>
                  </w:rPr>
                </w:rPrChange>
              </w:rPr>
              <w:t>R²</w:t>
            </w:r>
          </w:p>
        </w:tc>
        <w:tc>
          <w:tcPr>
            <w:tcW w:w="6300" w:type="dxa"/>
            <w:tcMar>
              <w:top w:w="40" w:type="dxa"/>
              <w:left w:w="0" w:type="dxa"/>
              <w:bottom w:w="40" w:type="dxa"/>
              <w:right w:w="0" w:type="dxa"/>
            </w:tcMar>
            <w:vAlign w:val="bottom"/>
            <w:tcPrChange w:id="1153"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4D349190" w14:textId="77777777" w:rsidR="00B356BA" w:rsidRPr="000A4DE0" w:rsidRDefault="00000000" w:rsidP="000A4DE0">
            <w:pPr>
              <w:spacing w:before="0" w:after="0" w:line="276" w:lineRule="auto"/>
              <w:ind w:left="261"/>
              <w:rPr>
                <w:rFonts w:eastAsia="Arial"/>
                <w:sz w:val="20"/>
                <w:szCs w:val="20"/>
                <w:rPrChange w:id="1154" w:author="Lien Le" w:date="2024-12-11T16:05:00Z" w16du:dateUtc="2024-12-11T09:05:00Z">
                  <w:rPr>
                    <w:rFonts w:ascii="Arial" w:eastAsia="Arial" w:hAnsi="Arial" w:cs="Arial"/>
                    <w:sz w:val="20"/>
                    <w:szCs w:val="20"/>
                  </w:rPr>
                </w:rPrChange>
              </w:rPr>
              <w:pPrChange w:id="1155" w:author="Lien Le" w:date="2024-12-11T16:05:00Z" w16du:dateUtc="2024-12-11T09:05:00Z">
                <w:pPr>
                  <w:spacing w:before="0" w:after="0" w:line="276" w:lineRule="auto"/>
                </w:pPr>
              </w:pPrChange>
            </w:pPr>
            <w:r w:rsidRPr="000A4DE0">
              <w:rPr>
                <w:rFonts w:eastAsia="Arial"/>
                <w:sz w:val="20"/>
                <w:szCs w:val="20"/>
                <w:rPrChange w:id="1156" w:author="Lien Le" w:date="2024-12-11T16:05:00Z" w16du:dateUtc="2024-12-11T09:05:00Z">
                  <w:rPr>
                    <w:rFonts w:ascii="Arial" w:eastAsia="Arial" w:hAnsi="Arial" w:cs="Arial"/>
                    <w:sz w:val="20"/>
                    <w:szCs w:val="20"/>
                  </w:rPr>
                </w:rPrChange>
              </w:rPr>
              <w:t>Coefficient of Determination</w:t>
            </w:r>
          </w:p>
        </w:tc>
      </w:tr>
      <w:tr w:rsidR="00B356BA" w:rsidRPr="000A4DE0" w14:paraId="13B78090" w14:textId="77777777" w:rsidTr="000A4DE0">
        <w:trPr>
          <w:trHeight w:val="315"/>
          <w:trPrChange w:id="1157"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58"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322F76D4" w14:textId="77777777" w:rsidR="00B356BA" w:rsidRPr="000A4DE0" w:rsidRDefault="00000000" w:rsidP="000A4DE0">
            <w:pPr>
              <w:spacing w:before="0" w:after="0" w:line="276" w:lineRule="auto"/>
              <w:jc w:val="center"/>
              <w:rPr>
                <w:rFonts w:eastAsia="Arial"/>
                <w:sz w:val="20"/>
                <w:szCs w:val="20"/>
                <w:rPrChange w:id="1159" w:author="Lien Le" w:date="2024-12-11T16:05:00Z" w16du:dateUtc="2024-12-11T09:05:00Z">
                  <w:rPr>
                    <w:rFonts w:ascii="Arial" w:eastAsia="Arial" w:hAnsi="Arial" w:cs="Arial"/>
                    <w:sz w:val="20"/>
                    <w:szCs w:val="20"/>
                  </w:rPr>
                </w:rPrChange>
              </w:rPr>
              <w:pPrChange w:id="1160" w:author="Lien Le" w:date="2024-12-11T16:05:00Z" w16du:dateUtc="2024-12-11T09:05:00Z">
                <w:pPr>
                  <w:spacing w:before="0" w:after="0" w:line="276" w:lineRule="auto"/>
                </w:pPr>
              </w:pPrChange>
            </w:pPr>
            <w:r w:rsidRPr="000A4DE0">
              <w:rPr>
                <w:rFonts w:eastAsia="Arial"/>
                <w:sz w:val="20"/>
                <w:szCs w:val="20"/>
                <w:rPrChange w:id="1161" w:author="Lien Le" w:date="2024-12-11T16:05:00Z" w16du:dateUtc="2024-12-11T09:05:00Z">
                  <w:rPr>
                    <w:rFonts w:ascii="Arial" w:eastAsia="Arial" w:hAnsi="Arial" w:cs="Arial"/>
                    <w:sz w:val="20"/>
                    <w:szCs w:val="20"/>
                  </w:rPr>
                </w:rPrChange>
              </w:rPr>
              <w:t>DA</w:t>
            </w:r>
          </w:p>
        </w:tc>
        <w:tc>
          <w:tcPr>
            <w:tcW w:w="6300" w:type="dxa"/>
            <w:tcMar>
              <w:top w:w="40" w:type="dxa"/>
              <w:left w:w="0" w:type="dxa"/>
              <w:bottom w:w="40" w:type="dxa"/>
              <w:right w:w="0" w:type="dxa"/>
            </w:tcMar>
            <w:vAlign w:val="bottom"/>
            <w:tcPrChange w:id="1162"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61EE72D0" w14:textId="77777777" w:rsidR="00B356BA" w:rsidRPr="000A4DE0" w:rsidRDefault="00000000" w:rsidP="000A4DE0">
            <w:pPr>
              <w:spacing w:before="0" w:after="0" w:line="276" w:lineRule="auto"/>
              <w:ind w:left="261"/>
              <w:rPr>
                <w:rFonts w:eastAsia="Arial"/>
                <w:sz w:val="20"/>
                <w:szCs w:val="20"/>
                <w:rPrChange w:id="1163" w:author="Lien Le" w:date="2024-12-11T16:05:00Z" w16du:dateUtc="2024-12-11T09:05:00Z">
                  <w:rPr>
                    <w:rFonts w:ascii="Arial" w:eastAsia="Arial" w:hAnsi="Arial" w:cs="Arial"/>
                    <w:sz w:val="20"/>
                    <w:szCs w:val="20"/>
                  </w:rPr>
                </w:rPrChange>
              </w:rPr>
              <w:pPrChange w:id="1164" w:author="Lien Le" w:date="2024-12-11T16:05:00Z" w16du:dateUtc="2024-12-11T09:05:00Z">
                <w:pPr>
                  <w:spacing w:before="0" w:after="0" w:line="276" w:lineRule="auto"/>
                </w:pPr>
              </w:pPrChange>
            </w:pPr>
            <w:r w:rsidRPr="000A4DE0">
              <w:rPr>
                <w:rFonts w:eastAsia="Arial"/>
                <w:sz w:val="20"/>
                <w:szCs w:val="20"/>
                <w:rPrChange w:id="1165" w:author="Lien Le" w:date="2024-12-11T16:05:00Z" w16du:dateUtc="2024-12-11T09:05:00Z">
                  <w:rPr>
                    <w:rFonts w:ascii="Arial" w:eastAsia="Arial" w:hAnsi="Arial" w:cs="Arial"/>
                    <w:sz w:val="20"/>
                    <w:szCs w:val="20"/>
                  </w:rPr>
                </w:rPrChange>
              </w:rPr>
              <w:t>Directional Accuracy</w:t>
            </w:r>
          </w:p>
        </w:tc>
      </w:tr>
      <w:tr w:rsidR="00B356BA" w:rsidRPr="000A4DE0" w14:paraId="20F39F0D" w14:textId="77777777" w:rsidTr="000A4DE0">
        <w:trPr>
          <w:trHeight w:val="315"/>
          <w:trPrChange w:id="1166"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67"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01CBD67A" w14:textId="77777777" w:rsidR="00B356BA" w:rsidRPr="000A4DE0" w:rsidRDefault="00000000" w:rsidP="000A4DE0">
            <w:pPr>
              <w:spacing w:before="0" w:after="0" w:line="276" w:lineRule="auto"/>
              <w:jc w:val="center"/>
              <w:rPr>
                <w:rFonts w:eastAsia="Arial"/>
                <w:sz w:val="20"/>
                <w:szCs w:val="20"/>
                <w:rPrChange w:id="1168" w:author="Lien Le" w:date="2024-12-11T16:05:00Z" w16du:dateUtc="2024-12-11T09:05:00Z">
                  <w:rPr>
                    <w:rFonts w:ascii="Arial" w:eastAsia="Arial" w:hAnsi="Arial" w:cs="Arial"/>
                    <w:sz w:val="20"/>
                    <w:szCs w:val="20"/>
                  </w:rPr>
                </w:rPrChange>
              </w:rPr>
              <w:pPrChange w:id="1169" w:author="Lien Le" w:date="2024-12-11T16:05:00Z" w16du:dateUtc="2024-12-11T09:05:00Z">
                <w:pPr>
                  <w:spacing w:before="0" w:after="0" w:line="276" w:lineRule="auto"/>
                </w:pPr>
              </w:pPrChange>
            </w:pPr>
            <w:r w:rsidRPr="000A4DE0">
              <w:rPr>
                <w:rFonts w:eastAsia="Arial"/>
                <w:sz w:val="20"/>
                <w:szCs w:val="20"/>
                <w:rPrChange w:id="1170" w:author="Lien Le" w:date="2024-12-11T16:05:00Z" w16du:dateUtc="2024-12-11T09:05:00Z">
                  <w:rPr>
                    <w:rFonts w:ascii="Arial" w:eastAsia="Arial" w:hAnsi="Arial" w:cs="Arial"/>
                    <w:sz w:val="20"/>
                    <w:szCs w:val="20"/>
                  </w:rPr>
                </w:rPrChange>
              </w:rPr>
              <w:t>USD</w:t>
            </w:r>
          </w:p>
        </w:tc>
        <w:tc>
          <w:tcPr>
            <w:tcW w:w="6300" w:type="dxa"/>
            <w:tcMar>
              <w:top w:w="40" w:type="dxa"/>
              <w:left w:w="0" w:type="dxa"/>
              <w:bottom w:w="40" w:type="dxa"/>
              <w:right w:w="0" w:type="dxa"/>
            </w:tcMar>
            <w:vAlign w:val="bottom"/>
            <w:tcPrChange w:id="1171"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03EFC8B6" w14:textId="77777777" w:rsidR="00B356BA" w:rsidRPr="000A4DE0" w:rsidRDefault="00000000" w:rsidP="000A4DE0">
            <w:pPr>
              <w:spacing w:before="0" w:after="0" w:line="276" w:lineRule="auto"/>
              <w:ind w:left="261"/>
              <w:rPr>
                <w:rFonts w:eastAsia="Arial"/>
                <w:sz w:val="20"/>
                <w:szCs w:val="20"/>
                <w:rPrChange w:id="1172" w:author="Lien Le" w:date="2024-12-11T16:05:00Z" w16du:dateUtc="2024-12-11T09:05:00Z">
                  <w:rPr>
                    <w:rFonts w:ascii="Arial" w:eastAsia="Arial" w:hAnsi="Arial" w:cs="Arial"/>
                    <w:sz w:val="20"/>
                    <w:szCs w:val="20"/>
                  </w:rPr>
                </w:rPrChange>
              </w:rPr>
              <w:pPrChange w:id="1173" w:author="Lien Le" w:date="2024-12-11T16:05:00Z" w16du:dateUtc="2024-12-11T09:05:00Z">
                <w:pPr>
                  <w:spacing w:before="0" w:after="0" w:line="276" w:lineRule="auto"/>
                </w:pPr>
              </w:pPrChange>
            </w:pPr>
            <w:r w:rsidRPr="000A4DE0">
              <w:rPr>
                <w:rFonts w:eastAsia="Arial"/>
                <w:sz w:val="20"/>
                <w:szCs w:val="20"/>
                <w:rPrChange w:id="1174" w:author="Lien Le" w:date="2024-12-11T16:05:00Z" w16du:dateUtc="2024-12-11T09:05:00Z">
                  <w:rPr>
                    <w:rFonts w:ascii="Arial" w:eastAsia="Arial" w:hAnsi="Arial" w:cs="Arial"/>
                    <w:sz w:val="20"/>
                    <w:szCs w:val="20"/>
                  </w:rPr>
                </w:rPrChange>
              </w:rPr>
              <w:t>United States Dollar</w:t>
            </w:r>
          </w:p>
        </w:tc>
      </w:tr>
      <w:tr w:rsidR="00B356BA" w:rsidRPr="000A4DE0" w14:paraId="61FC07E4" w14:textId="77777777" w:rsidTr="000A4DE0">
        <w:trPr>
          <w:trHeight w:val="315"/>
          <w:trPrChange w:id="1175"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76" w:author="Lien Le" w:date="2024-12-11T16:05:00Z" w16du:dateUtc="2024-12-11T09:05:00Z">
              <w:tcPr>
                <w:tcW w:w="1380" w:type="dxa"/>
                <w:gridSpan w:val="2"/>
                <w:tcBorders>
                  <w:top w:val="single" w:sz="5" w:space="0" w:color="CCCCCC"/>
                  <w:left w:val="single" w:sz="5" w:space="0" w:color="000000"/>
                  <w:bottom w:val="single" w:sz="5" w:space="0" w:color="CCCCCC"/>
                  <w:right w:val="single" w:sz="5" w:space="0" w:color="CCCCCC"/>
                </w:tcBorders>
                <w:tcMar>
                  <w:top w:w="40" w:type="dxa"/>
                  <w:left w:w="40" w:type="dxa"/>
                  <w:bottom w:w="40" w:type="dxa"/>
                  <w:right w:w="40" w:type="dxa"/>
                </w:tcMar>
                <w:vAlign w:val="bottom"/>
              </w:tcPr>
            </w:tcPrChange>
          </w:tcPr>
          <w:p w14:paraId="3D297148" w14:textId="77777777" w:rsidR="00B356BA" w:rsidRPr="000A4DE0" w:rsidRDefault="00000000" w:rsidP="000A4DE0">
            <w:pPr>
              <w:spacing w:before="0" w:after="0" w:line="276" w:lineRule="auto"/>
              <w:jc w:val="center"/>
              <w:rPr>
                <w:rFonts w:eastAsia="Arial"/>
                <w:sz w:val="20"/>
                <w:szCs w:val="20"/>
                <w:rPrChange w:id="1177" w:author="Lien Le" w:date="2024-12-11T16:05:00Z" w16du:dateUtc="2024-12-11T09:05:00Z">
                  <w:rPr>
                    <w:rFonts w:ascii="Arial" w:eastAsia="Arial" w:hAnsi="Arial" w:cs="Arial"/>
                    <w:sz w:val="20"/>
                    <w:szCs w:val="20"/>
                  </w:rPr>
                </w:rPrChange>
              </w:rPr>
              <w:pPrChange w:id="1178" w:author="Lien Le" w:date="2024-12-11T16:05:00Z" w16du:dateUtc="2024-12-11T09:05:00Z">
                <w:pPr>
                  <w:spacing w:before="0" w:after="0" w:line="276" w:lineRule="auto"/>
                </w:pPr>
              </w:pPrChange>
            </w:pPr>
            <w:r w:rsidRPr="000A4DE0">
              <w:rPr>
                <w:rFonts w:eastAsia="Arial"/>
                <w:sz w:val="20"/>
                <w:szCs w:val="20"/>
                <w:rPrChange w:id="1179" w:author="Lien Le" w:date="2024-12-11T16:05:00Z" w16du:dateUtc="2024-12-11T09:05:00Z">
                  <w:rPr>
                    <w:rFonts w:ascii="Arial" w:eastAsia="Arial" w:hAnsi="Arial" w:cs="Arial"/>
                    <w:sz w:val="20"/>
                    <w:szCs w:val="20"/>
                  </w:rPr>
                </w:rPrChange>
              </w:rPr>
              <w:t>VNĐ</w:t>
            </w:r>
          </w:p>
        </w:tc>
        <w:tc>
          <w:tcPr>
            <w:tcW w:w="6300" w:type="dxa"/>
            <w:tcMar>
              <w:top w:w="40" w:type="dxa"/>
              <w:left w:w="0" w:type="dxa"/>
              <w:bottom w:w="40" w:type="dxa"/>
              <w:right w:w="0" w:type="dxa"/>
            </w:tcMar>
            <w:vAlign w:val="bottom"/>
            <w:tcPrChange w:id="1180"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79EBB141" w14:textId="77777777" w:rsidR="00B356BA" w:rsidRPr="000A4DE0" w:rsidRDefault="00000000" w:rsidP="000A4DE0">
            <w:pPr>
              <w:spacing w:before="0" w:after="0" w:line="276" w:lineRule="auto"/>
              <w:ind w:left="261"/>
              <w:rPr>
                <w:rFonts w:eastAsia="Arial"/>
                <w:sz w:val="20"/>
                <w:szCs w:val="20"/>
                <w:rPrChange w:id="1181" w:author="Lien Le" w:date="2024-12-11T16:05:00Z" w16du:dateUtc="2024-12-11T09:05:00Z">
                  <w:rPr>
                    <w:rFonts w:ascii="Arial" w:eastAsia="Arial" w:hAnsi="Arial" w:cs="Arial"/>
                    <w:sz w:val="20"/>
                    <w:szCs w:val="20"/>
                  </w:rPr>
                </w:rPrChange>
              </w:rPr>
              <w:pPrChange w:id="1182" w:author="Lien Le" w:date="2024-12-11T16:05:00Z" w16du:dateUtc="2024-12-11T09:05:00Z">
                <w:pPr>
                  <w:spacing w:before="0" w:after="0" w:line="276" w:lineRule="auto"/>
                </w:pPr>
              </w:pPrChange>
            </w:pPr>
            <w:r w:rsidRPr="000A4DE0">
              <w:rPr>
                <w:rFonts w:eastAsia="Arial"/>
                <w:sz w:val="20"/>
                <w:szCs w:val="20"/>
                <w:rPrChange w:id="1183" w:author="Lien Le" w:date="2024-12-11T16:05:00Z" w16du:dateUtc="2024-12-11T09:05:00Z">
                  <w:rPr>
                    <w:rFonts w:ascii="Arial" w:eastAsia="Arial" w:hAnsi="Arial" w:cs="Arial"/>
                    <w:sz w:val="20"/>
                    <w:szCs w:val="20"/>
                  </w:rPr>
                </w:rPrChange>
              </w:rPr>
              <w:t>Vietnamese Đồng</w:t>
            </w:r>
          </w:p>
        </w:tc>
      </w:tr>
      <w:tr w:rsidR="00B356BA" w:rsidRPr="000A4DE0" w14:paraId="5E2F81C6" w14:textId="77777777" w:rsidTr="000A4DE0">
        <w:trPr>
          <w:trHeight w:val="315"/>
          <w:trPrChange w:id="1184"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85"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1CC7AAA5" w14:textId="77777777" w:rsidR="00B356BA" w:rsidRPr="000A4DE0" w:rsidRDefault="00000000" w:rsidP="000A4DE0">
            <w:pPr>
              <w:spacing w:before="0" w:after="0" w:line="276" w:lineRule="auto"/>
              <w:jc w:val="center"/>
              <w:rPr>
                <w:rFonts w:eastAsia="Arial"/>
                <w:sz w:val="20"/>
                <w:szCs w:val="20"/>
                <w:rPrChange w:id="1186" w:author="Lien Le" w:date="2024-12-11T16:05:00Z" w16du:dateUtc="2024-12-11T09:05:00Z">
                  <w:rPr>
                    <w:rFonts w:ascii="Arial" w:eastAsia="Arial" w:hAnsi="Arial" w:cs="Arial"/>
                    <w:sz w:val="20"/>
                    <w:szCs w:val="20"/>
                  </w:rPr>
                </w:rPrChange>
              </w:rPr>
              <w:pPrChange w:id="1187" w:author="Lien Le" w:date="2024-12-11T16:05:00Z" w16du:dateUtc="2024-12-11T09:05:00Z">
                <w:pPr>
                  <w:spacing w:before="0" w:after="0" w:line="276" w:lineRule="auto"/>
                </w:pPr>
              </w:pPrChange>
            </w:pPr>
            <w:r w:rsidRPr="000A4DE0">
              <w:rPr>
                <w:rFonts w:eastAsia="Arial"/>
                <w:sz w:val="20"/>
                <w:szCs w:val="20"/>
                <w:rPrChange w:id="1188" w:author="Lien Le" w:date="2024-12-11T16:05:00Z" w16du:dateUtc="2024-12-11T09:05:00Z">
                  <w:rPr>
                    <w:rFonts w:ascii="Arial" w:eastAsia="Arial" w:hAnsi="Arial" w:cs="Arial"/>
                    <w:sz w:val="20"/>
                    <w:szCs w:val="20"/>
                  </w:rPr>
                </w:rPrChange>
              </w:rPr>
              <w:t>SMA</w:t>
            </w:r>
          </w:p>
        </w:tc>
        <w:tc>
          <w:tcPr>
            <w:tcW w:w="6300" w:type="dxa"/>
            <w:tcMar>
              <w:top w:w="40" w:type="dxa"/>
              <w:left w:w="0" w:type="dxa"/>
              <w:bottom w:w="40" w:type="dxa"/>
              <w:right w:w="0" w:type="dxa"/>
            </w:tcMar>
            <w:vAlign w:val="bottom"/>
            <w:tcPrChange w:id="1189"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32EA363D" w14:textId="77777777" w:rsidR="00B356BA" w:rsidRPr="000A4DE0" w:rsidRDefault="00000000" w:rsidP="000A4DE0">
            <w:pPr>
              <w:spacing w:before="0" w:after="0" w:line="276" w:lineRule="auto"/>
              <w:ind w:left="261"/>
              <w:rPr>
                <w:rFonts w:eastAsia="Arial"/>
                <w:sz w:val="20"/>
                <w:szCs w:val="20"/>
                <w:rPrChange w:id="1190" w:author="Lien Le" w:date="2024-12-11T16:05:00Z" w16du:dateUtc="2024-12-11T09:05:00Z">
                  <w:rPr>
                    <w:rFonts w:ascii="Arial" w:eastAsia="Arial" w:hAnsi="Arial" w:cs="Arial"/>
                    <w:sz w:val="20"/>
                    <w:szCs w:val="20"/>
                  </w:rPr>
                </w:rPrChange>
              </w:rPr>
              <w:pPrChange w:id="1191" w:author="Lien Le" w:date="2024-12-11T16:05:00Z" w16du:dateUtc="2024-12-11T09:05:00Z">
                <w:pPr>
                  <w:spacing w:before="0" w:after="0" w:line="276" w:lineRule="auto"/>
                </w:pPr>
              </w:pPrChange>
            </w:pPr>
            <w:r w:rsidRPr="000A4DE0">
              <w:rPr>
                <w:rFonts w:eastAsia="Arial"/>
                <w:sz w:val="20"/>
                <w:szCs w:val="20"/>
                <w:rPrChange w:id="1192" w:author="Lien Le" w:date="2024-12-11T16:05:00Z" w16du:dateUtc="2024-12-11T09:05:00Z">
                  <w:rPr>
                    <w:rFonts w:ascii="Arial" w:eastAsia="Arial" w:hAnsi="Arial" w:cs="Arial"/>
                    <w:sz w:val="20"/>
                    <w:szCs w:val="20"/>
                  </w:rPr>
                </w:rPrChange>
              </w:rPr>
              <w:t>Simple Moving Average</w:t>
            </w:r>
          </w:p>
        </w:tc>
      </w:tr>
      <w:tr w:rsidR="00B356BA" w:rsidRPr="000A4DE0" w14:paraId="70A5A0A1" w14:textId="77777777" w:rsidTr="000A4DE0">
        <w:trPr>
          <w:trHeight w:val="315"/>
          <w:trPrChange w:id="1193"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194"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5F926AEF" w14:textId="77777777" w:rsidR="00B356BA" w:rsidRPr="000A4DE0" w:rsidRDefault="00000000" w:rsidP="000A4DE0">
            <w:pPr>
              <w:spacing w:before="0" w:after="0" w:line="276" w:lineRule="auto"/>
              <w:jc w:val="center"/>
              <w:rPr>
                <w:rFonts w:eastAsia="Arial"/>
                <w:sz w:val="20"/>
                <w:szCs w:val="20"/>
                <w:rPrChange w:id="1195" w:author="Lien Le" w:date="2024-12-11T16:05:00Z" w16du:dateUtc="2024-12-11T09:05:00Z">
                  <w:rPr>
                    <w:rFonts w:ascii="Arial" w:eastAsia="Arial" w:hAnsi="Arial" w:cs="Arial"/>
                    <w:sz w:val="20"/>
                    <w:szCs w:val="20"/>
                  </w:rPr>
                </w:rPrChange>
              </w:rPr>
              <w:pPrChange w:id="1196" w:author="Lien Le" w:date="2024-12-11T16:05:00Z" w16du:dateUtc="2024-12-11T09:05:00Z">
                <w:pPr>
                  <w:spacing w:before="0" w:after="0" w:line="276" w:lineRule="auto"/>
                </w:pPr>
              </w:pPrChange>
            </w:pPr>
            <w:r w:rsidRPr="000A4DE0">
              <w:rPr>
                <w:rFonts w:eastAsia="Arial"/>
                <w:sz w:val="20"/>
                <w:szCs w:val="20"/>
                <w:rPrChange w:id="1197" w:author="Lien Le" w:date="2024-12-11T16:05:00Z" w16du:dateUtc="2024-12-11T09:05:00Z">
                  <w:rPr>
                    <w:rFonts w:ascii="Arial" w:eastAsia="Arial" w:hAnsi="Arial" w:cs="Arial"/>
                    <w:sz w:val="20"/>
                    <w:szCs w:val="20"/>
                  </w:rPr>
                </w:rPrChange>
              </w:rPr>
              <w:t>EMA</w:t>
            </w:r>
          </w:p>
        </w:tc>
        <w:tc>
          <w:tcPr>
            <w:tcW w:w="6300" w:type="dxa"/>
            <w:tcMar>
              <w:top w:w="40" w:type="dxa"/>
              <w:left w:w="0" w:type="dxa"/>
              <w:bottom w:w="40" w:type="dxa"/>
              <w:right w:w="0" w:type="dxa"/>
            </w:tcMar>
            <w:vAlign w:val="bottom"/>
            <w:tcPrChange w:id="1198"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0F1D4325" w14:textId="77777777" w:rsidR="00B356BA" w:rsidRPr="000A4DE0" w:rsidRDefault="00000000" w:rsidP="000A4DE0">
            <w:pPr>
              <w:spacing w:before="0" w:after="0" w:line="276" w:lineRule="auto"/>
              <w:ind w:left="261"/>
              <w:rPr>
                <w:rFonts w:eastAsia="Arial"/>
                <w:sz w:val="20"/>
                <w:szCs w:val="20"/>
                <w:rPrChange w:id="1199" w:author="Lien Le" w:date="2024-12-11T16:05:00Z" w16du:dateUtc="2024-12-11T09:05:00Z">
                  <w:rPr>
                    <w:rFonts w:ascii="Arial" w:eastAsia="Arial" w:hAnsi="Arial" w:cs="Arial"/>
                    <w:sz w:val="20"/>
                    <w:szCs w:val="20"/>
                  </w:rPr>
                </w:rPrChange>
              </w:rPr>
              <w:pPrChange w:id="1200" w:author="Lien Le" w:date="2024-12-11T16:05:00Z" w16du:dateUtc="2024-12-11T09:05:00Z">
                <w:pPr>
                  <w:spacing w:before="0" w:after="0" w:line="276" w:lineRule="auto"/>
                </w:pPr>
              </w:pPrChange>
            </w:pPr>
            <w:r w:rsidRPr="000A4DE0">
              <w:rPr>
                <w:rFonts w:eastAsia="Arial"/>
                <w:sz w:val="20"/>
                <w:szCs w:val="20"/>
                <w:rPrChange w:id="1201" w:author="Lien Le" w:date="2024-12-11T16:05:00Z" w16du:dateUtc="2024-12-11T09:05:00Z">
                  <w:rPr>
                    <w:rFonts w:ascii="Arial" w:eastAsia="Arial" w:hAnsi="Arial" w:cs="Arial"/>
                    <w:sz w:val="20"/>
                    <w:szCs w:val="20"/>
                  </w:rPr>
                </w:rPrChange>
              </w:rPr>
              <w:t>Exponential Moving Average</w:t>
            </w:r>
          </w:p>
        </w:tc>
      </w:tr>
      <w:tr w:rsidR="00B356BA" w:rsidRPr="000A4DE0" w14:paraId="52DD6E0E" w14:textId="77777777" w:rsidTr="000A4DE0">
        <w:trPr>
          <w:trHeight w:val="315"/>
          <w:trPrChange w:id="1202"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03"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1D10378D" w14:textId="77777777" w:rsidR="00B356BA" w:rsidRPr="000A4DE0" w:rsidRDefault="00000000" w:rsidP="000A4DE0">
            <w:pPr>
              <w:spacing w:before="0" w:after="0" w:line="276" w:lineRule="auto"/>
              <w:jc w:val="center"/>
              <w:rPr>
                <w:rFonts w:eastAsia="Arial"/>
                <w:sz w:val="20"/>
                <w:szCs w:val="20"/>
                <w:rPrChange w:id="1204" w:author="Lien Le" w:date="2024-12-11T16:05:00Z" w16du:dateUtc="2024-12-11T09:05:00Z">
                  <w:rPr>
                    <w:rFonts w:ascii="Arial" w:eastAsia="Arial" w:hAnsi="Arial" w:cs="Arial"/>
                    <w:sz w:val="20"/>
                    <w:szCs w:val="20"/>
                  </w:rPr>
                </w:rPrChange>
              </w:rPr>
              <w:pPrChange w:id="1205" w:author="Lien Le" w:date="2024-12-11T16:05:00Z" w16du:dateUtc="2024-12-11T09:05:00Z">
                <w:pPr>
                  <w:spacing w:before="0" w:after="0" w:line="276" w:lineRule="auto"/>
                </w:pPr>
              </w:pPrChange>
            </w:pPr>
            <w:r w:rsidRPr="000A4DE0">
              <w:rPr>
                <w:rFonts w:eastAsia="Arial"/>
                <w:sz w:val="20"/>
                <w:szCs w:val="20"/>
                <w:rPrChange w:id="1206" w:author="Lien Le" w:date="2024-12-11T16:05:00Z" w16du:dateUtc="2024-12-11T09:05:00Z">
                  <w:rPr>
                    <w:rFonts w:ascii="Arial" w:eastAsia="Arial" w:hAnsi="Arial" w:cs="Arial"/>
                    <w:sz w:val="20"/>
                    <w:szCs w:val="20"/>
                  </w:rPr>
                </w:rPrChange>
              </w:rPr>
              <w:t>RSI</w:t>
            </w:r>
          </w:p>
        </w:tc>
        <w:tc>
          <w:tcPr>
            <w:tcW w:w="6300" w:type="dxa"/>
            <w:tcMar>
              <w:top w:w="40" w:type="dxa"/>
              <w:left w:w="0" w:type="dxa"/>
              <w:bottom w:w="40" w:type="dxa"/>
              <w:right w:w="0" w:type="dxa"/>
            </w:tcMar>
            <w:vAlign w:val="bottom"/>
            <w:tcPrChange w:id="1207"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122FE7D4" w14:textId="77777777" w:rsidR="00B356BA" w:rsidRPr="000A4DE0" w:rsidRDefault="00000000" w:rsidP="000A4DE0">
            <w:pPr>
              <w:spacing w:before="0" w:after="0" w:line="276" w:lineRule="auto"/>
              <w:ind w:left="261"/>
              <w:rPr>
                <w:rFonts w:eastAsia="Arial"/>
                <w:sz w:val="20"/>
                <w:szCs w:val="20"/>
                <w:rPrChange w:id="1208" w:author="Lien Le" w:date="2024-12-11T16:05:00Z" w16du:dateUtc="2024-12-11T09:05:00Z">
                  <w:rPr>
                    <w:rFonts w:ascii="Arial" w:eastAsia="Arial" w:hAnsi="Arial" w:cs="Arial"/>
                    <w:sz w:val="20"/>
                    <w:szCs w:val="20"/>
                  </w:rPr>
                </w:rPrChange>
              </w:rPr>
              <w:pPrChange w:id="1209" w:author="Lien Le" w:date="2024-12-11T16:05:00Z" w16du:dateUtc="2024-12-11T09:05:00Z">
                <w:pPr>
                  <w:spacing w:before="0" w:after="0" w:line="276" w:lineRule="auto"/>
                </w:pPr>
              </w:pPrChange>
            </w:pPr>
            <w:r w:rsidRPr="000A4DE0">
              <w:rPr>
                <w:rFonts w:eastAsia="Arial"/>
                <w:sz w:val="20"/>
                <w:szCs w:val="20"/>
                <w:rPrChange w:id="1210" w:author="Lien Le" w:date="2024-12-11T16:05:00Z" w16du:dateUtc="2024-12-11T09:05:00Z">
                  <w:rPr>
                    <w:rFonts w:ascii="Arial" w:eastAsia="Arial" w:hAnsi="Arial" w:cs="Arial"/>
                    <w:sz w:val="20"/>
                    <w:szCs w:val="20"/>
                  </w:rPr>
                </w:rPrChange>
              </w:rPr>
              <w:t>Relative Strength Index</w:t>
            </w:r>
          </w:p>
        </w:tc>
      </w:tr>
      <w:tr w:rsidR="00B356BA" w:rsidRPr="000A4DE0" w14:paraId="241CC9A7" w14:textId="77777777" w:rsidTr="000A4DE0">
        <w:trPr>
          <w:trHeight w:val="315"/>
          <w:trPrChange w:id="1211"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12"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13D3F837" w14:textId="77777777" w:rsidR="00B356BA" w:rsidRPr="000A4DE0" w:rsidRDefault="00000000" w:rsidP="000A4DE0">
            <w:pPr>
              <w:spacing w:before="0" w:after="0" w:line="276" w:lineRule="auto"/>
              <w:jc w:val="center"/>
              <w:rPr>
                <w:rFonts w:eastAsia="Arial"/>
                <w:sz w:val="20"/>
                <w:szCs w:val="20"/>
                <w:rPrChange w:id="1213" w:author="Lien Le" w:date="2024-12-11T16:05:00Z" w16du:dateUtc="2024-12-11T09:05:00Z">
                  <w:rPr>
                    <w:rFonts w:ascii="Arial" w:eastAsia="Arial" w:hAnsi="Arial" w:cs="Arial"/>
                    <w:sz w:val="20"/>
                    <w:szCs w:val="20"/>
                  </w:rPr>
                </w:rPrChange>
              </w:rPr>
              <w:pPrChange w:id="1214" w:author="Lien Le" w:date="2024-12-11T16:05:00Z" w16du:dateUtc="2024-12-11T09:05:00Z">
                <w:pPr>
                  <w:spacing w:before="0" w:after="0" w:line="276" w:lineRule="auto"/>
                </w:pPr>
              </w:pPrChange>
            </w:pPr>
            <w:r w:rsidRPr="000A4DE0">
              <w:rPr>
                <w:rFonts w:eastAsia="Arial"/>
                <w:sz w:val="20"/>
                <w:szCs w:val="20"/>
                <w:rPrChange w:id="1215" w:author="Lien Le" w:date="2024-12-11T16:05:00Z" w16du:dateUtc="2024-12-11T09:05:00Z">
                  <w:rPr>
                    <w:rFonts w:ascii="Arial" w:eastAsia="Arial" w:hAnsi="Arial" w:cs="Arial"/>
                    <w:sz w:val="20"/>
                    <w:szCs w:val="20"/>
                  </w:rPr>
                </w:rPrChange>
              </w:rPr>
              <w:t>MACD</w:t>
            </w:r>
          </w:p>
        </w:tc>
        <w:tc>
          <w:tcPr>
            <w:tcW w:w="6300" w:type="dxa"/>
            <w:tcMar>
              <w:top w:w="40" w:type="dxa"/>
              <w:left w:w="0" w:type="dxa"/>
              <w:bottom w:w="40" w:type="dxa"/>
              <w:right w:w="0" w:type="dxa"/>
            </w:tcMar>
            <w:vAlign w:val="bottom"/>
            <w:tcPrChange w:id="1216"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45E60363" w14:textId="77777777" w:rsidR="00B356BA" w:rsidRPr="000A4DE0" w:rsidRDefault="00000000" w:rsidP="000A4DE0">
            <w:pPr>
              <w:spacing w:before="0" w:after="0" w:line="276" w:lineRule="auto"/>
              <w:ind w:left="261"/>
              <w:rPr>
                <w:rFonts w:eastAsia="Arial"/>
                <w:sz w:val="20"/>
                <w:szCs w:val="20"/>
                <w:rPrChange w:id="1217" w:author="Lien Le" w:date="2024-12-11T16:05:00Z" w16du:dateUtc="2024-12-11T09:05:00Z">
                  <w:rPr>
                    <w:rFonts w:ascii="Arial" w:eastAsia="Arial" w:hAnsi="Arial" w:cs="Arial"/>
                    <w:sz w:val="20"/>
                    <w:szCs w:val="20"/>
                  </w:rPr>
                </w:rPrChange>
              </w:rPr>
              <w:pPrChange w:id="1218" w:author="Lien Le" w:date="2024-12-11T16:05:00Z" w16du:dateUtc="2024-12-11T09:05:00Z">
                <w:pPr>
                  <w:spacing w:before="0" w:after="0" w:line="276" w:lineRule="auto"/>
                </w:pPr>
              </w:pPrChange>
            </w:pPr>
            <w:r w:rsidRPr="000A4DE0">
              <w:rPr>
                <w:rFonts w:eastAsia="Arial"/>
                <w:sz w:val="20"/>
                <w:szCs w:val="20"/>
                <w:rPrChange w:id="1219" w:author="Lien Le" w:date="2024-12-11T16:05:00Z" w16du:dateUtc="2024-12-11T09:05:00Z">
                  <w:rPr>
                    <w:rFonts w:ascii="Arial" w:eastAsia="Arial" w:hAnsi="Arial" w:cs="Arial"/>
                    <w:sz w:val="20"/>
                    <w:szCs w:val="20"/>
                  </w:rPr>
                </w:rPrChange>
              </w:rPr>
              <w:t>Moving Average Convergence Divergence</w:t>
            </w:r>
          </w:p>
        </w:tc>
      </w:tr>
      <w:tr w:rsidR="00B356BA" w:rsidRPr="000A4DE0" w14:paraId="072BF568" w14:textId="77777777" w:rsidTr="000A4DE0">
        <w:trPr>
          <w:trHeight w:val="315"/>
          <w:trPrChange w:id="1220"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21"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7F70D997" w14:textId="77777777" w:rsidR="00B356BA" w:rsidRPr="000A4DE0" w:rsidRDefault="00000000" w:rsidP="000A4DE0">
            <w:pPr>
              <w:spacing w:before="0" w:after="0" w:line="276" w:lineRule="auto"/>
              <w:jc w:val="center"/>
              <w:rPr>
                <w:rFonts w:eastAsia="Arial"/>
                <w:sz w:val="20"/>
                <w:szCs w:val="20"/>
                <w:rPrChange w:id="1222" w:author="Lien Le" w:date="2024-12-11T16:05:00Z" w16du:dateUtc="2024-12-11T09:05:00Z">
                  <w:rPr>
                    <w:rFonts w:ascii="Arial" w:eastAsia="Arial" w:hAnsi="Arial" w:cs="Arial"/>
                    <w:sz w:val="20"/>
                    <w:szCs w:val="20"/>
                  </w:rPr>
                </w:rPrChange>
              </w:rPr>
              <w:pPrChange w:id="1223" w:author="Lien Le" w:date="2024-12-11T16:05:00Z" w16du:dateUtc="2024-12-11T09:05:00Z">
                <w:pPr>
                  <w:spacing w:before="0" w:after="0" w:line="276" w:lineRule="auto"/>
                </w:pPr>
              </w:pPrChange>
            </w:pPr>
            <w:r w:rsidRPr="000A4DE0">
              <w:rPr>
                <w:rFonts w:eastAsia="Arial"/>
                <w:sz w:val="20"/>
                <w:szCs w:val="20"/>
                <w:rPrChange w:id="1224" w:author="Lien Le" w:date="2024-12-11T16:05:00Z" w16du:dateUtc="2024-12-11T09:05:00Z">
                  <w:rPr>
                    <w:rFonts w:ascii="Arial" w:eastAsia="Arial" w:hAnsi="Arial" w:cs="Arial"/>
                    <w:sz w:val="20"/>
                    <w:szCs w:val="20"/>
                  </w:rPr>
                </w:rPrChange>
              </w:rPr>
              <w:t>ATR</w:t>
            </w:r>
          </w:p>
        </w:tc>
        <w:tc>
          <w:tcPr>
            <w:tcW w:w="6300" w:type="dxa"/>
            <w:tcMar>
              <w:top w:w="40" w:type="dxa"/>
              <w:left w:w="0" w:type="dxa"/>
              <w:bottom w:w="40" w:type="dxa"/>
              <w:right w:w="0" w:type="dxa"/>
            </w:tcMar>
            <w:vAlign w:val="bottom"/>
            <w:tcPrChange w:id="1225"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27587277" w14:textId="77777777" w:rsidR="00B356BA" w:rsidRPr="000A4DE0" w:rsidRDefault="00000000" w:rsidP="000A4DE0">
            <w:pPr>
              <w:spacing w:before="0" w:after="0" w:line="276" w:lineRule="auto"/>
              <w:ind w:left="261"/>
              <w:rPr>
                <w:rFonts w:eastAsia="Arial"/>
                <w:sz w:val="20"/>
                <w:szCs w:val="20"/>
                <w:rPrChange w:id="1226" w:author="Lien Le" w:date="2024-12-11T16:05:00Z" w16du:dateUtc="2024-12-11T09:05:00Z">
                  <w:rPr>
                    <w:rFonts w:ascii="Arial" w:eastAsia="Arial" w:hAnsi="Arial" w:cs="Arial"/>
                    <w:sz w:val="20"/>
                    <w:szCs w:val="20"/>
                  </w:rPr>
                </w:rPrChange>
              </w:rPr>
              <w:pPrChange w:id="1227" w:author="Lien Le" w:date="2024-12-11T16:05:00Z" w16du:dateUtc="2024-12-11T09:05:00Z">
                <w:pPr>
                  <w:spacing w:before="0" w:after="0" w:line="276" w:lineRule="auto"/>
                </w:pPr>
              </w:pPrChange>
            </w:pPr>
            <w:r w:rsidRPr="000A4DE0">
              <w:rPr>
                <w:rFonts w:eastAsia="Arial"/>
                <w:sz w:val="20"/>
                <w:szCs w:val="20"/>
                <w:rPrChange w:id="1228" w:author="Lien Le" w:date="2024-12-11T16:05:00Z" w16du:dateUtc="2024-12-11T09:05:00Z">
                  <w:rPr>
                    <w:rFonts w:ascii="Arial" w:eastAsia="Arial" w:hAnsi="Arial" w:cs="Arial"/>
                    <w:sz w:val="20"/>
                    <w:szCs w:val="20"/>
                  </w:rPr>
                </w:rPrChange>
              </w:rPr>
              <w:t>Average True Range</w:t>
            </w:r>
          </w:p>
        </w:tc>
      </w:tr>
      <w:tr w:rsidR="00B356BA" w:rsidRPr="000A4DE0" w14:paraId="4D90A86F" w14:textId="77777777" w:rsidTr="000A4DE0">
        <w:trPr>
          <w:trHeight w:val="315"/>
          <w:trPrChange w:id="1229"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30"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3C7256C5" w14:textId="77777777" w:rsidR="00B356BA" w:rsidRPr="000A4DE0" w:rsidRDefault="00000000" w:rsidP="000A4DE0">
            <w:pPr>
              <w:spacing w:before="0" w:after="0" w:line="276" w:lineRule="auto"/>
              <w:jc w:val="center"/>
              <w:rPr>
                <w:rFonts w:eastAsia="Arial"/>
                <w:sz w:val="20"/>
                <w:szCs w:val="20"/>
                <w:rPrChange w:id="1231" w:author="Lien Le" w:date="2024-12-11T16:05:00Z" w16du:dateUtc="2024-12-11T09:05:00Z">
                  <w:rPr>
                    <w:rFonts w:ascii="Arial" w:eastAsia="Arial" w:hAnsi="Arial" w:cs="Arial"/>
                    <w:sz w:val="20"/>
                    <w:szCs w:val="20"/>
                  </w:rPr>
                </w:rPrChange>
              </w:rPr>
              <w:pPrChange w:id="1232" w:author="Lien Le" w:date="2024-12-11T16:05:00Z" w16du:dateUtc="2024-12-11T09:05:00Z">
                <w:pPr>
                  <w:spacing w:before="0" w:after="0" w:line="276" w:lineRule="auto"/>
                </w:pPr>
              </w:pPrChange>
            </w:pPr>
            <w:r w:rsidRPr="000A4DE0">
              <w:rPr>
                <w:rFonts w:eastAsia="Arial"/>
                <w:sz w:val="20"/>
                <w:szCs w:val="20"/>
                <w:rPrChange w:id="1233" w:author="Lien Le" w:date="2024-12-11T16:05:00Z" w16du:dateUtc="2024-12-11T09:05:00Z">
                  <w:rPr>
                    <w:rFonts w:ascii="Arial" w:eastAsia="Arial" w:hAnsi="Arial" w:cs="Arial"/>
                    <w:sz w:val="20"/>
                    <w:szCs w:val="20"/>
                  </w:rPr>
                </w:rPrChange>
              </w:rPr>
              <w:t>OBV</w:t>
            </w:r>
          </w:p>
        </w:tc>
        <w:tc>
          <w:tcPr>
            <w:tcW w:w="6300" w:type="dxa"/>
            <w:tcMar>
              <w:top w:w="40" w:type="dxa"/>
              <w:left w:w="0" w:type="dxa"/>
              <w:bottom w:w="40" w:type="dxa"/>
              <w:right w:w="0" w:type="dxa"/>
            </w:tcMar>
            <w:vAlign w:val="bottom"/>
            <w:tcPrChange w:id="1234"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0977A20E" w14:textId="77777777" w:rsidR="00B356BA" w:rsidRPr="000A4DE0" w:rsidRDefault="00000000" w:rsidP="000A4DE0">
            <w:pPr>
              <w:spacing w:before="0" w:after="0" w:line="276" w:lineRule="auto"/>
              <w:ind w:left="261"/>
              <w:rPr>
                <w:rFonts w:eastAsia="Arial"/>
                <w:sz w:val="20"/>
                <w:szCs w:val="20"/>
                <w:rPrChange w:id="1235" w:author="Lien Le" w:date="2024-12-11T16:05:00Z" w16du:dateUtc="2024-12-11T09:05:00Z">
                  <w:rPr>
                    <w:rFonts w:ascii="Arial" w:eastAsia="Arial" w:hAnsi="Arial" w:cs="Arial"/>
                    <w:sz w:val="20"/>
                    <w:szCs w:val="20"/>
                  </w:rPr>
                </w:rPrChange>
              </w:rPr>
              <w:pPrChange w:id="1236" w:author="Lien Le" w:date="2024-12-11T16:05:00Z" w16du:dateUtc="2024-12-11T09:05:00Z">
                <w:pPr>
                  <w:spacing w:before="0" w:after="0" w:line="276" w:lineRule="auto"/>
                </w:pPr>
              </w:pPrChange>
            </w:pPr>
            <w:r w:rsidRPr="000A4DE0">
              <w:rPr>
                <w:rFonts w:eastAsia="Arial"/>
                <w:sz w:val="20"/>
                <w:szCs w:val="20"/>
                <w:rPrChange w:id="1237" w:author="Lien Le" w:date="2024-12-11T16:05:00Z" w16du:dateUtc="2024-12-11T09:05:00Z">
                  <w:rPr>
                    <w:rFonts w:ascii="Arial" w:eastAsia="Arial" w:hAnsi="Arial" w:cs="Arial"/>
                    <w:sz w:val="20"/>
                    <w:szCs w:val="20"/>
                  </w:rPr>
                </w:rPrChange>
              </w:rPr>
              <w:t>On-Balance Volume</w:t>
            </w:r>
          </w:p>
        </w:tc>
      </w:tr>
      <w:tr w:rsidR="00B356BA" w:rsidRPr="000A4DE0" w14:paraId="3744D17C" w14:textId="77777777" w:rsidTr="000A4DE0">
        <w:trPr>
          <w:trHeight w:val="315"/>
          <w:trPrChange w:id="1238"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39"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419A90C0" w14:textId="77777777" w:rsidR="00B356BA" w:rsidRPr="000A4DE0" w:rsidRDefault="00000000" w:rsidP="000A4DE0">
            <w:pPr>
              <w:spacing w:before="0" w:after="0" w:line="276" w:lineRule="auto"/>
              <w:jc w:val="center"/>
              <w:rPr>
                <w:rFonts w:eastAsia="Arial"/>
                <w:sz w:val="20"/>
                <w:szCs w:val="20"/>
                <w:rPrChange w:id="1240" w:author="Lien Le" w:date="2024-12-11T16:05:00Z" w16du:dateUtc="2024-12-11T09:05:00Z">
                  <w:rPr>
                    <w:rFonts w:ascii="Arial" w:eastAsia="Arial" w:hAnsi="Arial" w:cs="Arial"/>
                    <w:sz w:val="20"/>
                    <w:szCs w:val="20"/>
                  </w:rPr>
                </w:rPrChange>
              </w:rPr>
              <w:pPrChange w:id="1241" w:author="Lien Le" w:date="2024-12-11T16:05:00Z" w16du:dateUtc="2024-12-11T09:05:00Z">
                <w:pPr>
                  <w:spacing w:before="0" w:after="0" w:line="276" w:lineRule="auto"/>
                </w:pPr>
              </w:pPrChange>
            </w:pPr>
            <w:r w:rsidRPr="000A4DE0">
              <w:rPr>
                <w:rFonts w:eastAsia="Arial"/>
                <w:sz w:val="20"/>
                <w:szCs w:val="20"/>
                <w:rPrChange w:id="1242" w:author="Lien Le" w:date="2024-12-11T16:05:00Z" w16du:dateUtc="2024-12-11T09:05:00Z">
                  <w:rPr>
                    <w:rFonts w:ascii="Arial" w:eastAsia="Arial" w:hAnsi="Arial" w:cs="Arial"/>
                    <w:sz w:val="20"/>
                    <w:szCs w:val="20"/>
                  </w:rPr>
                </w:rPrChange>
              </w:rPr>
              <w:t>RM</w:t>
            </w:r>
          </w:p>
        </w:tc>
        <w:tc>
          <w:tcPr>
            <w:tcW w:w="6300" w:type="dxa"/>
            <w:tcMar>
              <w:top w:w="40" w:type="dxa"/>
              <w:left w:w="0" w:type="dxa"/>
              <w:bottom w:w="40" w:type="dxa"/>
              <w:right w:w="0" w:type="dxa"/>
            </w:tcMar>
            <w:vAlign w:val="bottom"/>
            <w:tcPrChange w:id="1243"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61AFFB34" w14:textId="77777777" w:rsidR="00B356BA" w:rsidRPr="000A4DE0" w:rsidRDefault="00000000" w:rsidP="000A4DE0">
            <w:pPr>
              <w:spacing w:before="0" w:after="0" w:line="276" w:lineRule="auto"/>
              <w:ind w:left="261"/>
              <w:rPr>
                <w:rFonts w:eastAsia="Arial"/>
                <w:sz w:val="20"/>
                <w:szCs w:val="20"/>
                <w:rPrChange w:id="1244" w:author="Lien Le" w:date="2024-12-11T16:05:00Z" w16du:dateUtc="2024-12-11T09:05:00Z">
                  <w:rPr>
                    <w:rFonts w:ascii="Arial" w:eastAsia="Arial" w:hAnsi="Arial" w:cs="Arial"/>
                    <w:sz w:val="20"/>
                    <w:szCs w:val="20"/>
                  </w:rPr>
                </w:rPrChange>
              </w:rPr>
              <w:pPrChange w:id="1245" w:author="Lien Le" w:date="2024-12-11T16:05:00Z" w16du:dateUtc="2024-12-11T09:05:00Z">
                <w:pPr>
                  <w:spacing w:before="0" w:after="0" w:line="276" w:lineRule="auto"/>
                </w:pPr>
              </w:pPrChange>
            </w:pPr>
            <w:r w:rsidRPr="000A4DE0">
              <w:rPr>
                <w:rFonts w:eastAsia="Arial"/>
                <w:sz w:val="20"/>
                <w:szCs w:val="20"/>
                <w:rPrChange w:id="1246" w:author="Lien Le" w:date="2024-12-11T16:05:00Z" w16du:dateUtc="2024-12-11T09:05:00Z">
                  <w:rPr>
                    <w:rFonts w:ascii="Arial" w:eastAsia="Arial" w:hAnsi="Arial" w:cs="Arial"/>
                    <w:sz w:val="20"/>
                    <w:szCs w:val="20"/>
                  </w:rPr>
                </w:rPrChange>
              </w:rPr>
              <w:t>Regression Metrics</w:t>
            </w:r>
          </w:p>
        </w:tc>
      </w:tr>
      <w:tr w:rsidR="00B356BA" w:rsidRPr="000A4DE0" w14:paraId="141F102C" w14:textId="77777777" w:rsidTr="000A4DE0">
        <w:trPr>
          <w:trHeight w:val="315"/>
          <w:trPrChange w:id="1247"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48"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6625427C" w14:textId="77777777" w:rsidR="00B356BA" w:rsidRPr="000A4DE0" w:rsidRDefault="00000000" w:rsidP="000A4DE0">
            <w:pPr>
              <w:spacing w:before="0" w:after="0" w:line="276" w:lineRule="auto"/>
              <w:jc w:val="center"/>
              <w:rPr>
                <w:rFonts w:eastAsia="Arial"/>
                <w:sz w:val="20"/>
                <w:szCs w:val="20"/>
                <w:rPrChange w:id="1249" w:author="Lien Le" w:date="2024-12-11T16:05:00Z" w16du:dateUtc="2024-12-11T09:05:00Z">
                  <w:rPr>
                    <w:rFonts w:ascii="Arial" w:eastAsia="Arial" w:hAnsi="Arial" w:cs="Arial"/>
                    <w:sz w:val="20"/>
                    <w:szCs w:val="20"/>
                  </w:rPr>
                </w:rPrChange>
              </w:rPr>
              <w:pPrChange w:id="1250" w:author="Lien Le" w:date="2024-12-11T16:05:00Z" w16du:dateUtc="2024-12-11T09:05:00Z">
                <w:pPr>
                  <w:spacing w:before="0" w:after="0" w:line="276" w:lineRule="auto"/>
                </w:pPr>
              </w:pPrChange>
            </w:pPr>
            <w:r w:rsidRPr="000A4DE0">
              <w:rPr>
                <w:rFonts w:eastAsia="Arial"/>
                <w:sz w:val="20"/>
                <w:szCs w:val="20"/>
                <w:rPrChange w:id="1251" w:author="Lien Le" w:date="2024-12-11T16:05:00Z" w16du:dateUtc="2024-12-11T09:05:00Z">
                  <w:rPr>
                    <w:rFonts w:ascii="Arial" w:eastAsia="Arial" w:hAnsi="Arial" w:cs="Arial"/>
                    <w:sz w:val="20"/>
                    <w:szCs w:val="20"/>
                  </w:rPr>
                </w:rPrChange>
              </w:rPr>
              <w:t>API</w:t>
            </w:r>
          </w:p>
        </w:tc>
        <w:tc>
          <w:tcPr>
            <w:tcW w:w="6300" w:type="dxa"/>
            <w:tcMar>
              <w:top w:w="40" w:type="dxa"/>
              <w:left w:w="0" w:type="dxa"/>
              <w:bottom w:w="40" w:type="dxa"/>
              <w:right w:w="0" w:type="dxa"/>
            </w:tcMar>
            <w:vAlign w:val="bottom"/>
            <w:tcPrChange w:id="1252"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3E7470FB" w14:textId="77777777" w:rsidR="00B356BA" w:rsidRPr="000A4DE0" w:rsidRDefault="00000000" w:rsidP="000A4DE0">
            <w:pPr>
              <w:spacing w:before="0" w:after="0" w:line="276" w:lineRule="auto"/>
              <w:ind w:left="261"/>
              <w:rPr>
                <w:rFonts w:eastAsia="Arial"/>
                <w:sz w:val="20"/>
                <w:szCs w:val="20"/>
                <w:rPrChange w:id="1253" w:author="Lien Le" w:date="2024-12-11T16:05:00Z" w16du:dateUtc="2024-12-11T09:05:00Z">
                  <w:rPr>
                    <w:rFonts w:ascii="Arial" w:eastAsia="Arial" w:hAnsi="Arial" w:cs="Arial"/>
                    <w:sz w:val="20"/>
                    <w:szCs w:val="20"/>
                  </w:rPr>
                </w:rPrChange>
              </w:rPr>
              <w:pPrChange w:id="1254" w:author="Lien Le" w:date="2024-12-11T16:05:00Z" w16du:dateUtc="2024-12-11T09:05:00Z">
                <w:pPr>
                  <w:spacing w:before="0" w:after="0" w:line="276" w:lineRule="auto"/>
                </w:pPr>
              </w:pPrChange>
            </w:pPr>
            <w:r w:rsidRPr="000A4DE0">
              <w:rPr>
                <w:rFonts w:eastAsia="Arial"/>
                <w:sz w:val="20"/>
                <w:szCs w:val="20"/>
                <w:rPrChange w:id="1255" w:author="Lien Le" w:date="2024-12-11T16:05:00Z" w16du:dateUtc="2024-12-11T09:05:00Z">
                  <w:rPr>
                    <w:rFonts w:ascii="Arial" w:eastAsia="Arial" w:hAnsi="Arial" w:cs="Arial"/>
                    <w:sz w:val="20"/>
                    <w:szCs w:val="20"/>
                  </w:rPr>
                </w:rPrChange>
              </w:rPr>
              <w:t>Application Programming Interface</w:t>
            </w:r>
          </w:p>
        </w:tc>
      </w:tr>
      <w:tr w:rsidR="00B356BA" w:rsidRPr="000A4DE0" w14:paraId="154C20E0" w14:textId="77777777" w:rsidTr="000A4DE0">
        <w:trPr>
          <w:trHeight w:val="315"/>
          <w:trPrChange w:id="1256"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57"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06BC2A4D" w14:textId="77777777" w:rsidR="00B356BA" w:rsidRPr="000A4DE0" w:rsidRDefault="00000000" w:rsidP="000A4DE0">
            <w:pPr>
              <w:spacing w:before="0" w:after="0" w:line="276" w:lineRule="auto"/>
              <w:jc w:val="center"/>
              <w:rPr>
                <w:rFonts w:eastAsia="Arial"/>
                <w:sz w:val="20"/>
                <w:szCs w:val="20"/>
                <w:rPrChange w:id="1258" w:author="Lien Le" w:date="2024-12-11T16:05:00Z" w16du:dateUtc="2024-12-11T09:05:00Z">
                  <w:rPr>
                    <w:rFonts w:ascii="Arial" w:eastAsia="Arial" w:hAnsi="Arial" w:cs="Arial"/>
                    <w:sz w:val="20"/>
                    <w:szCs w:val="20"/>
                  </w:rPr>
                </w:rPrChange>
              </w:rPr>
              <w:pPrChange w:id="1259" w:author="Lien Le" w:date="2024-12-11T16:05:00Z" w16du:dateUtc="2024-12-11T09:05:00Z">
                <w:pPr>
                  <w:spacing w:before="0" w:after="0" w:line="276" w:lineRule="auto"/>
                </w:pPr>
              </w:pPrChange>
            </w:pPr>
            <w:r w:rsidRPr="000A4DE0">
              <w:rPr>
                <w:rFonts w:eastAsia="Arial"/>
                <w:sz w:val="20"/>
                <w:szCs w:val="20"/>
                <w:rPrChange w:id="1260" w:author="Lien Le" w:date="2024-12-11T16:05:00Z" w16du:dateUtc="2024-12-11T09:05:00Z">
                  <w:rPr>
                    <w:rFonts w:ascii="Arial" w:eastAsia="Arial" w:hAnsi="Arial" w:cs="Arial"/>
                    <w:sz w:val="20"/>
                    <w:szCs w:val="20"/>
                  </w:rPr>
                </w:rPrChange>
              </w:rPr>
              <w:t>EDA</w:t>
            </w:r>
          </w:p>
        </w:tc>
        <w:tc>
          <w:tcPr>
            <w:tcW w:w="6300" w:type="dxa"/>
            <w:tcMar>
              <w:top w:w="40" w:type="dxa"/>
              <w:left w:w="0" w:type="dxa"/>
              <w:bottom w:w="40" w:type="dxa"/>
              <w:right w:w="0" w:type="dxa"/>
            </w:tcMar>
            <w:vAlign w:val="bottom"/>
            <w:tcPrChange w:id="1261"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7BAF75EE" w14:textId="77777777" w:rsidR="00B356BA" w:rsidRPr="000A4DE0" w:rsidRDefault="00000000" w:rsidP="000A4DE0">
            <w:pPr>
              <w:spacing w:before="0" w:after="0" w:line="276" w:lineRule="auto"/>
              <w:ind w:left="261"/>
              <w:rPr>
                <w:rFonts w:eastAsia="Arial"/>
                <w:sz w:val="20"/>
                <w:szCs w:val="20"/>
                <w:rPrChange w:id="1262" w:author="Lien Le" w:date="2024-12-11T16:05:00Z" w16du:dateUtc="2024-12-11T09:05:00Z">
                  <w:rPr>
                    <w:rFonts w:ascii="Arial" w:eastAsia="Arial" w:hAnsi="Arial" w:cs="Arial"/>
                    <w:sz w:val="20"/>
                    <w:szCs w:val="20"/>
                  </w:rPr>
                </w:rPrChange>
              </w:rPr>
              <w:pPrChange w:id="1263" w:author="Lien Le" w:date="2024-12-11T16:05:00Z" w16du:dateUtc="2024-12-11T09:05:00Z">
                <w:pPr>
                  <w:spacing w:before="0" w:after="0" w:line="276" w:lineRule="auto"/>
                </w:pPr>
              </w:pPrChange>
            </w:pPr>
            <w:r w:rsidRPr="000A4DE0">
              <w:rPr>
                <w:rFonts w:eastAsia="Arial"/>
                <w:sz w:val="20"/>
                <w:szCs w:val="20"/>
                <w:rPrChange w:id="1264" w:author="Lien Le" w:date="2024-12-11T16:05:00Z" w16du:dateUtc="2024-12-11T09:05:00Z">
                  <w:rPr>
                    <w:rFonts w:ascii="Arial" w:eastAsia="Arial" w:hAnsi="Arial" w:cs="Arial"/>
                    <w:sz w:val="20"/>
                    <w:szCs w:val="20"/>
                  </w:rPr>
                </w:rPrChange>
              </w:rPr>
              <w:t>Exploratory Data Analysis</w:t>
            </w:r>
          </w:p>
        </w:tc>
      </w:tr>
      <w:tr w:rsidR="00B356BA" w:rsidRPr="000A4DE0" w14:paraId="4B3E329D" w14:textId="77777777" w:rsidTr="000A4DE0">
        <w:trPr>
          <w:trHeight w:val="315"/>
          <w:trPrChange w:id="1265"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66"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2495FD21" w14:textId="77777777" w:rsidR="00B356BA" w:rsidRPr="000A4DE0" w:rsidRDefault="00000000" w:rsidP="000A4DE0">
            <w:pPr>
              <w:spacing w:before="0" w:after="0" w:line="276" w:lineRule="auto"/>
              <w:jc w:val="center"/>
              <w:rPr>
                <w:rFonts w:eastAsia="Arial"/>
                <w:sz w:val="20"/>
                <w:szCs w:val="20"/>
                <w:rPrChange w:id="1267" w:author="Lien Le" w:date="2024-12-11T16:05:00Z" w16du:dateUtc="2024-12-11T09:05:00Z">
                  <w:rPr>
                    <w:rFonts w:ascii="Arial" w:eastAsia="Arial" w:hAnsi="Arial" w:cs="Arial"/>
                    <w:sz w:val="20"/>
                    <w:szCs w:val="20"/>
                  </w:rPr>
                </w:rPrChange>
              </w:rPr>
              <w:pPrChange w:id="1268" w:author="Lien Le" w:date="2024-12-11T16:05:00Z" w16du:dateUtc="2024-12-11T09:05:00Z">
                <w:pPr>
                  <w:spacing w:before="0" w:after="0" w:line="276" w:lineRule="auto"/>
                </w:pPr>
              </w:pPrChange>
            </w:pPr>
            <w:r w:rsidRPr="000A4DE0">
              <w:rPr>
                <w:rFonts w:eastAsia="Arial"/>
                <w:sz w:val="20"/>
                <w:szCs w:val="20"/>
                <w:rPrChange w:id="1269" w:author="Lien Le" w:date="2024-12-11T16:05:00Z" w16du:dateUtc="2024-12-11T09:05:00Z">
                  <w:rPr>
                    <w:rFonts w:ascii="Arial" w:eastAsia="Arial" w:hAnsi="Arial" w:cs="Arial"/>
                    <w:sz w:val="20"/>
                    <w:szCs w:val="20"/>
                  </w:rPr>
                </w:rPrChange>
              </w:rPr>
              <w:t>CMG</w:t>
            </w:r>
          </w:p>
        </w:tc>
        <w:tc>
          <w:tcPr>
            <w:tcW w:w="6300" w:type="dxa"/>
            <w:tcMar>
              <w:top w:w="40" w:type="dxa"/>
              <w:left w:w="0" w:type="dxa"/>
              <w:bottom w:w="40" w:type="dxa"/>
              <w:right w:w="0" w:type="dxa"/>
            </w:tcMar>
            <w:vAlign w:val="bottom"/>
            <w:tcPrChange w:id="1270"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291CA6F8" w14:textId="77777777" w:rsidR="00B356BA" w:rsidRPr="000A4DE0" w:rsidRDefault="00000000" w:rsidP="000A4DE0">
            <w:pPr>
              <w:spacing w:before="0" w:after="0" w:line="276" w:lineRule="auto"/>
              <w:ind w:left="261"/>
              <w:rPr>
                <w:rFonts w:eastAsia="Arial"/>
                <w:sz w:val="20"/>
                <w:szCs w:val="20"/>
                <w:rPrChange w:id="1271" w:author="Lien Le" w:date="2024-12-11T16:05:00Z" w16du:dateUtc="2024-12-11T09:05:00Z">
                  <w:rPr>
                    <w:rFonts w:ascii="Arial" w:eastAsia="Arial" w:hAnsi="Arial" w:cs="Arial"/>
                    <w:sz w:val="20"/>
                    <w:szCs w:val="20"/>
                  </w:rPr>
                </w:rPrChange>
              </w:rPr>
              <w:pPrChange w:id="1272" w:author="Lien Le" w:date="2024-12-11T16:05:00Z" w16du:dateUtc="2024-12-11T09:05:00Z">
                <w:pPr>
                  <w:spacing w:before="0" w:after="0" w:line="276" w:lineRule="auto"/>
                </w:pPr>
              </w:pPrChange>
            </w:pPr>
            <w:r w:rsidRPr="000A4DE0">
              <w:rPr>
                <w:rFonts w:eastAsia="Arial"/>
                <w:sz w:val="20"/>
                <w:szCs w:val="20"/>
                <w:rPrChange w:id="1273" w:author="Lien Le" w:date="2024-12-11T16:05:00Z" w16du:dateUtc="2024-12-11T09:05:00Z">
                  <w:rPr>
                    <w:rFonts w:ascii="Arial" w:eastAsia="Arial" w:hAnsi="Arial" w:cs="Arial"/>
                    <w:sz w:val="20"/>
                    <w:szCs w:val="20"/>
                  </w:rPr>
                </w:rPrChange>
              </w:rPr>
              <w:t>CMC Corporation - Tập đoàn công nghệ, chuyên về dịch vụ IT và viễn thông.</w:t>
            </w:r>
          </w:p>
        </w:tc>
      </w:tr>
      <w:tr w:rsidR="00B356BA" w:rsidRPr="000A4DE0" w14:paraId="57C99883" w14:textId="77777777" w:rsidTr="000A4DE0">
        <w:trPr>
          <w:trHeight w:val="315"/>
          <w:trPrChange w:id="1274"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75"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2C28858E" w14:textId="77777777" w:rsidR="00B356BA" w:rsidRPr="000A4DE0" w:rsidRDefault="00000000" w:rsidP="000A4DE0">
            <w:pPr>
              <w:spacing w:before="0" w:after="0" w:line="276" w:lineRule="auto"/>
              <w:jc w:val="center"/>
              <w:rPr>
                <w:rFonts w:eastAsia="Arial"/>
                <w:sz w:val="20"/>
                <w:szCs w:val="20"/>
                <w:rPrChange w:id="1276" w:author="Lien Le" w:date="2024-12-11T16:05:00Z" w16du:dateUtc="2024-12-11T09:05:00Z">
                  <w:rPr>
                    <w:rFonts w:ascii="Arial" w:eastAsia="Arial" w:hAnsi="Arial" w:cs="Arial"/>
                    <w:sz w:val="20"/>
                    <w:szCs w:val="20"/>
                  </w:rPr>
                </w:rPrChange>
              </w:rPr>
              <w:pPrChange w:id="1277" w:author="Lien Le" w:date="2024-12-11T16:05:00Z" w16du:dateUtc="2024-12-11T09:05:00Z">
                <w:pPr>
                  <w:spacing w:before="0" w:after="0" w:line="276" w:lineRule="auto"/>
                </w:pPr>
              </w:pPrChange>
            </w:pPr>
            <w:r w:rsidRPr="000A4DE0">
              <w:rPr>
                <w:rFonts w:eastAsia="Arial"/>
                <w:sz w:val="20"/>
                <w:szCs w:val="20"/>
                <w:rPrChange w:id="1278" w:author="Lien Le" w:date="2024-12-11T16:05:00Z" w16du:dateUtc="2024-12-11T09:05:00Z">
                  <w:rPr>
                    <w:rFonts w:ascii="Arial" w:eastAsia="Arial" w:hAnsi="Arial" w:cs="Arial"/>
                    <w:sz w:val="20"/>
                    <w:szCs w:val="20"/>
                  </w:rPr>
                </w:rPrChange>
              </w:rPr>
              <w:t>DGW</w:t>
            </w:r>
          </w:p>
        </w:tc>
        <w:tc>
          <w:tcPr>
            <w:tcW w:w="6300" w:type="dxa"/>
            <w:tcMar>
              <w:top w:w="40" w:type="dxa"/>
              <w:left w:w="0" w:type="dxa"/>
              <w:bottom w:w="40" w:type="dxa"/>
              <w:right w:w="0" w:type="dxa"/>
            </w:tcMar>
            <w:vAlign w:val="bottom"/>
            <w:tcPrChange w:id="1279"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29986E3B" w14:textId="77777777" w:rsidR="00B356BA" w:rsidRPr="000A4DE0" w:rsidRDefault="00000000" w:rsidP="000A4DE0">
            <w:pPr>
              <w:spacing w:before="0" w:after="0" w:line="276" w:lineRule="auto"/>
              <w:ind w:left="261"/>
              <w:rPr>
                <w:rFonts w:eastAsia="Arial"/>
                <w:sz w:val="20"/>
                <w:szCs w:val="20"/>
                <w:rPrChange w:id="1280" w:author="Lien Le" w:date="2024-12-11T16:05:00Z" w16du:dateUtc="2024-12-11T09:05:00Z">
                  <w:rPr>
                    <w:rFonts w:ascii="Arial" w:eastAsia="Arial" w:hAnsi="Arial" w:cs="Arial"/>
                    <w:sz w:val="20"/>
                    <w:szCs w:val="20"/>
                  </w:rPr>
                </w:rPrChange>
              </w:rPr>
              <w:pPrChange w:id="1281" w:author="Lien Le" w:date="2024-12-11T16:05:00Z" w16du:dateUtc="2024-12-11T09:05:00Z">
                <w:pPr>
                  <w:spacing w:before="0" w:after="0" w:line="276" w:lineRule="auto"/>
                </w:pPr>
              </w:pPrChange>
            </w:pPr>
            <w:r w:rsidRPr="000A4DE0">
              <w:rPr>
                <w:rFonts w:eastAsia="Arial"/>
                <w:sz w:val="20"/>
                <w:szCs w:val="20"/>
                <w:rPrChange w:id="1282" w:author="Lien Le" w:date="2024-12-11T16:05:00Z" w16du:dateUtc="2024-12-11T09:05:00Z">
                  <w:rPr>
                    <w:rFonts w:ascii="Arial" w:eastAsia="Arial" w:hAnsi="Arial" w:cs="Arial"/>
                    <w:sz w:val="20"/>
                    <w:szCs w:val="20"/>
                  </w:rPr>
                </w:rPrChange>
              </w:rPr>
              <w:t>Digiworld - Nhà phân phối sản phẩm công nghệ và điện tử hàng đầu tại Việt Nam.</w:t>
            </w:r>
          </w:p>
        </w:tc>
      </w:tr>
      <w:tr w:rsidR="00B356BA" w:rsidRPr="000A4DE0" w14:paraId="34C47806" w14:textId="77777777" w:rsidTr="000A4DE0">
        <w:trPr>
          <w:trHeight w:val="315"/>
          <w:trPrChange w:id="1283"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84"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6BECB394" w14:textId="77777777" w:rsidR="00B356BA" w:rsidRPr="000A4DE0" w:rsidRDefault="00000000" w:rsidP="000A4DE0">
            <w:pPr>
              <w:spacing w:before="0" w:after="0" w:line="276" w:lineRule="auto"/>
              <w:jc w:val="center"/>
              <w:rPr>
                <w:rFonts w:eastAsia="Arial"/>
                <w:sz w:val="20"/>
                <w:szCs w:val="20"/>
                <w:rPrChange w:id="1285" w:author="Lien Le" w:date="2024-12-11T16:05:00Z" w16du:dateUtc="2024-12-11T09:05:00Z">
                  <w:rPr>
                    <w:rFonts w:ascii="Arial" w:eastAsia="Arial" w:hAnsi="Arial" w:cs="Arial"/>
                    <w:sz w:val="20"/>
                    <w:szCs w:val="20"/>
                  </w:rPr>
                </w:rPrChange>
              </w:rPr>
              <w:pPrChange w:id="1286" w:author="Lien Le" w:date="2024-12-11T16:05:00Z" w16du:dateUtc="2024-12-11T09:05:00Z">
                <w:pPr>
                  <w:spacing w:before="0" w:after="0" w:line="276" w:lineRule="auto"/>
                </w:pPr>
              </w:pPrChange>
            </w:pPr>
            <w:r w:rsidRPr="000A4DE0">
              <w:rPr>
                <w:rFonts w:eastAsia="Arial"/>
                <w:sz w:val="20"/>
                <w:szCs w:val="20"/>
                <w:rPrChange w:id="1287" w:author="Lien Le" w:date="2024-12-11T16:05:00Z" w16du:dateUtc="2024-12-11T09:05:00Z">
                  <w:rPr>
                    <w:rFonts w:ascii="Arial" w:eastAsia="Arial" w:hAnsi="Arial" w:cs="Arial"/>
                    <w:sz w:val="20"/>
                    <w:szCs w:val="20"/>
                  </w:rPr>
                </w:rPrChange>
              </w:rPr>
              <w:t>FPT</w:t>
            </w:r>
          </w:p>
        </w:tc>
        <w:tc>
          <w:tcPr>
            <w:tcW w:w="6300" w:type="dxa"/>
            <w:tcMar>
              <w:top w:w="40" w:type="dxa"/>
              <w:left w:w="0" w:type="dxa"/>
              <w:bottom w:w="40" w:type="dxa"/>
              <w:right w:w="0" w:type="dxa"/>
            </w:tcMar>
            <w:vAlign w:val="bottom"/>
            <w:tcPrChange w:id="1288"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72B2145F" w14:textId="77777777" w:rsidR="00B356BA" w:rsidRPr="000A4DE0" w:rsidRDefault="00000000" w:rsidP="000A4DE0">
            <w:pPr>
              <w:spacing w:before="0" w:after="0" w:line="276" w:lineRule="auto"/>
              <w:ind w:left="261"/>
              <w:rPr>
                <w:rFonts w:eastAsia="Arial"/>
                <w:sz w:val="20"/>
                <w:szCs w:val="20"/>
                <w:rPrChange w:id="1289" w:author="Lien Le" w:date="2024-12-11T16:05:00Z" w16du:dateUtc="2024-12-11T09:05:00Z">
                  <w:rPr>
                    <w:rFonts w:ascii="Arial" w:eastAsia="Arial" w:hAnsi="Arial" w:cs="Arial"/>
                    <w:sz w:val="20"/>
                    <w:szCs w:val="20"/>
                  </w:rPr>
                </w:rPrChange>
              </w:rPr>
              <w:pPrChange w:id="1290" w:author="Lien Le" w:date="2024-12-11T16:05:00Z" w16du:dateUtc="2024-12-11T09:05:00Z">
                <w:pPr>
                  <w:spacing w:before="0" w:after="0" w:line="276" w:lineRule="auto"/>
                </w:pPr>
              </w:pPrChange>
            </w:pPr>
            <w:r w:rsidRPr="000A4DE0">
              <w:rPr>
                <w:rFonts w:eastAsia="Arial"/>
                <w:sz w:val="20"/>
                <w:szCs w:val="20"/>
                <w:rPrChange w:id="1291" w:author="Lien Le" w:date="2024-12-11T16:05:00Z" w16du:dateUtc="2024-12-11T09:05:00Z">
                  <w:rPr>
                    <w:rFonts w:ascii="Arial" w:eastAsia="Arial" w:hAnsi="Arial" w:cs="Arial"/>
                    <w:sz w:val="20"/>
                    <w:szCs w:val="20"/>
                  </w:rPr>
                </w:rPrChange>
              </w:rPr>
              <w:t>FPT Corporation - Tập đoàn công nghệ lớn nhất Việt Nam, hoạt động trong nhiều lĩnh vực IT.</w:t>
            </w:r>
          </w:p>
        </w:tc>
      </w:tr>
      <w:tr w:rsidR="00B356BA" w:rsidRPr="000A4DE0" w14:paraId="7D19C9B1" w14:textId="77777777" w:rsidTr="000A4DE0">
        <w:trPr>
          <w:trHeight w:val="315"/>
          <w:trPrChange w:id="1292"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293"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703D4D3A" w14:textId="77777777" w:rsidR="00B356BA" w:rsidRPr="000A4DE0" w:rsidRDefault="00000000" w:rsidP="000A4DE0">
            <w:pPr>
              <w:spacing w:before="0" w:after="0" w:line="276" w:lineRule="auto"/>
              <w:jc w:val="center"/>
              <w:rPr>
                <w:rFonts w:eastAsia="Arial"/>
                <w:sz w:val="20"/>
                <w:szCs w:val="20"/>
                <w:rPrChange w:id="1294" w:author="Lien Le" w:date="2024-12-11T16:05:00Z" w16du:dateUtc="2024-12-11T09:05:00Z">
                  <w:rPr>
                    <w:rFonts w:ascii="Arial" w:eastAsia="Arial" w:hAnsi="Arial" w:cs="Arial"/>
                    <w:sz w:val="20"/>
                    <w:szCs w:val="20"/>
                  </w:rPr>
                </w:rPrChange>
              </w:rPr>
              <w:pPrChange w:id="1295" w:author="Lien Le" w:date="2024-12-11T16:05:00Z" w16du:dateUtc="2024-12-11T09:05:00Z">
                <w:pPr>
                  <w:spacing w:before="0" w:after="0" w:line="276" w:lineRule="auto"/>
                </w:pPr>
              </w:pPrChange>
            </w:pPr>
            <w:r w:rsidRPr="000A4DE0">
              <w:rPr>
                <w:rFonts w:eastAsia="Arial"/>
                <w:sz w:val="20"/>
                <w:szCs w:val="20"/>
                <w:rPrChange w:id="1296" w:author="Lien Le" w:date="2024-12-11T16:05:00Z" w16du:dateUtc="2024-12-11T09:05:00Z">
                  <w:rPr>
                    <w:rFonts w:ascii="Arial" w:eastAsia="Arial" w:hAnsi="Arial" w:cs="Arial"/>
                    <w:sz w:val="20"/>
                    <w:szCs w:val="20"/>
                  </w:rPr>
                </w:rPrChange>
              </w:rPr>
              <w:t>ELC</w:t>
            </w:r>
          </w:p>
        </w:tc>
        <w:tc>
          <w:tcPr>
            <w:tcW w:w="6300" w:type="dxa"/>
            <w:tcMar>
              <w:top w:w="40" w:type="dxa"/>
              <w:left w:w="0" w:type="dxa"/>
              <w:bottom w:w="40" w:type="dxa"/>
              <w:right w:w="0" w:type="dxa"/>
            </w:tcMar>
            <w:vAlign w:val="bottom"/>
            <w:tcPrChange w:id="1297"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7AC89C1C" w14:textId="77777777" w:rsidR="00B356BA" w:rsidRPr="000A4DE0" w:rsidRDefault="00000000" w:rsidP="000A4DE0">
            <w:pPr>
              <w:spacing w:before="0" w:after="0" w:line="276" w:lineRule="auto"/>
              <w:ind w:left="261"/>
              <w:rPr>
                <w:rFonts w:eastAsia="Arial"/>
                <w:sz w:val="20"/>
                <w:szCs w:val="20"/>
                <w:rPrChange w:id="1298" w:author="Lien Le" w:date="2024-12-11T16:05:00Z" w16du:dateUtc="2024-12-11T09:05:00Z">
                  <w:rPr>
                    <w:rFonts w:ascii="Arial" w:eastAsia="Arial" w:hAnsi="Arial" w:cs="Arial"/>
                    <w:sz w:val="20"/>
                    <w:szCs w:val="20"/>
                  </w:rPr>
                </w:rPrChange>
              </w:rPr>
              <w:pPrChange w:id="1299" w:author="Lien Le" w:date="2024-12-11T16:05:00Z" w16du:dateUtc="2024-12-11T09:05:00Z">
                <w:pPr>
                  <w:spacing w:before="0" w:after="0" w:line="276" w:lineRule="auto"/>
                </w:pPr>
              </w:pPrChange>
            </w:pPr>
            <w:r w:rsidRPr="000A4DE0">
              <w:rPr>
                <w:rFonts w:eastAsia="Arial"/>
                <w:sz w:val="20"/>
                <w:szCs w:val="20"/>
                <w:rPrChange w:id="1300" w:author="Lien Le" w:date="2024-12-11T16:05:00Z" w16du:dateUtc="2024-12-11T09:05:00Z">
                  <w:rPr>
                    <w:rFonts w:ascii="Arial" w:eastAsia="Arial" w:hAnsi="Arial" w:cs="Arial"/>
                    <w:sz w:val="20"/>
                    <w:szCs w:val="20"/>
                  </w:rPr>
                </w:rPrChange>
              </w:rPr>
              <w:t>Electronics Communication - Cung cấp giải pháp viễn thông và hệ thống mạng.</w:t>
            </w:r>
          </w:p>
        </w:tc>
      </w:tr>
      <w:tr w:rsidR="00B356BA" w:rsidRPr="000A4DE0" w14:paraId="268C6546" w14:textId="77777777" w:rsidTr="000A4DE0">
        <w:trPr>
          <w:trHeight w:val="315"/>
          <w:trPrChange w:id="1301"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302"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615B7E50" w14:textId="77777777" w:rsidR="00B356BA" w:rsidRPr="000A4DE0" w:rsidRDefault="00000000" w:rsidP="000A4DE0">
            <w:pPr>
              <w:spacing w:before="0" w:after="0" w:line="276" w:lineRule="auto"/>
              <w:jc w:val="center"/>
              <w:rPr>
                <w:rFonts w:eastAsia="Arial"/>
                <w:sz w:val="20"/>
                <w:szCs w:val="20"/>
                <w:rPrChange w:id="1303" w:author="Lien Le" w:date="2024-12-11T16:05:00Z" w16du:dateUtc="2024-12-11T09:05:00Z">
                  <w:rPr>
                    <w:rFonts w:ascii="Arial" w:eastAsia="Arial" w:hAnsi="Arial" w:cs="Arial"/>
                    <w:sz w:val="20"/>
                    <w:szCs w:val="20"/>
                  </w:rPr>
                </w:rPrChange>
              </w:rPr>
              <w:pPrChange w:id="1304" w:author="Lien Le" w:date="2024-12-11T16:05:00Z" w16du:dateUtc="2024-12-11T09:05:00Z">
                <w:pPr>
                  <w:spacing w:before="0" w:after="0" w:line="276" w:lineRule="auto"/>
                </w:pPr>
              </w:pPrChange>
            </w:pPr>
            <w:r w:rsidRPr="000A4DE0">
              <w:rPr>
                <w:rFonts w:eastAsia="Arial"/>
                <w:sz w:val="20"/>
                <w:szCs w:val="20"/>
                <w:rPrChange w:id="1305" w:author="Lien Le" w:date="2024-12-11T16:05:00Z" w16du:dateUtc="2024-12-11T09:05:00Z">
                  <w:rPr>
                    <w:rFonts w:ascii="Arial" w:eastAsia="Arial" w:hAnsi="Arial" w:cs="Arial"/>
                    <w:sz w:val="20"/>
                    <w:szCs w:val="20"/>
                  </w:rPr>
                </w:rPrChange>
              </w:rPr>
              <w:t>SAM</w:t>
            </w:r>
          </w:p>
        </w:tc>
        <w:tc>
          <w:tcPr>
            <w:tcW w:w="6300" w:type="dxa"/>
            <w:tcMar>
              <w:top w:w="40" w:type="dxa"/>
              <w:left w:w="0" w:type="dxa"/>
              <w:bottom w:w="40" w:type="dxa"/>
              <w:right w:w="0" w:type="dxa"/>
            </w:tcMar>
            <w:vAlign w:val="bottom"/>
            <w:tcPrChange w:id="1306"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0E09BC60" w14:textId="77777777" w:rsidR="00B356BA" w:rsidRPr="000A4DE0" w:rsidRDefault="00000000" w:rsidP="000A4DE0">
            <w:pPr>
              <w:spacing w:before="0" w:after="0" w:line="276" w:lineRule="auto"/>
              <w:ind w:left="261"/>
              <w:rPr>
                <w:rFonts w:eastAsia="Arial"/>
                <w:sz w:val="20"/>
                <w:szCs w:val="20"/>
                <w:rPrChange w:id="1307" w:author="Lien Le" w:date="2024-12-11T16:05:00Z" w16du:dateUtc="2024-12-11T09:05:00Z">
                  <w:rPr>
                    <w:rFonts w:ascii="Arial" w:eastAsia="Arial" w:hAnsi="Arial" w:cs="Arial"/>
                    <w:sz w:val="20"/>
                    <w:szCs w:val="20"/>
                  </w:rPr>
                </w:rPrChange>
              </w:rPr>
              <w:pPrChange w:id="1308" w:author="Lien Le" w:date="2024-12-11T16:05:00Z" w16du:dateUtc="2024-12-11T09:05:00Z">
                <w:pPr>
                  <w:spacing w:before="0" w:after="0" w:line="276" w:lineRule="auto"/>
                </w:pPr>
              </w:pPrChange>
            </w:pPr>
            <w:r w:rsidRPr="000A4DE0">
              <w:rPr>
                <w:rFonts w:eastAsia="Arial"/>
                <w:sz w:val="20"/>
                <w:szCs w:val="20"/>
                <w:rPrChange w:id="1309" w:author="Lien Le" w:date="2024-12-11T16:05:00Z" w16du:dateUtc="2024-12-11T09:05:00Z">
                  <w:rPr>
                    <w:rFonts w:ascii="Arial" w:eastAsia="Arial" w:hAnsi="Arial" w:cs="Arial"/>
                    <w:sz w:val="20"/>
                    <w:szCs w:val="20"/>
                  </w:rPr>
                </w:rPrChange>
              </w:rPr>
              <w:t>SAM Holdings - Công ty đa ngành về bất động sản, năng lượng và tài chính.</w:t>
            </w:r>
          </w:p>
        </w:tc>
      </w:tr>
      <w:tr w:rsidR="00B356BA" w:rsidRPr="000A4DE0" w14:paraId="0C8FAF45" w14:textId="77777777" w:rsidTr="000A4DE0">
        <w:trPr>
          <w:trHeight w:val="315"/>
          <w:trPrChange w:id="1310"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311"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73160352" w14:textId="77777777" w:rsidR="00B356BA" w:rsidRPr="000A4DE0" w:rsidRDefault="00000000" w:rsidP="000A4DE0">
            <w:pPr>
              <w:spacing w:before="0" w:after="0" w:line="276" w:lineRule="auto"/>
              <w:jc w:val="center"/>
              <w:rPr>
                <w:rFonts w:eastAsia="Arial"/>
                <w:sz w:val="20"/>
                <w:szCs w:val="20"/>
                <w:rPrChange w:id="1312" w:author="Lien Le" w:date="2024-12-11T16:05:00Z" w16du:dateUtc="2024-12-11T09:05:00Z">
                  <w:rPr>
                    <w:rFonts w:ascii="Arial" w:eastAsia="Arial" w:hAnsi="Arial" w:cs="Arial"/>
                    <w:sz w:val="20"/>
                    <w:szCs w:val="20"/>
                  </w:rPr>
                </w:rPrChange>
              </w:rPr>
              <w:pPrChange w:id="1313" w:author="Lien Le" w:date="2024-12-11T16:05:00Z" w16du:dateUtc="2024-12-11T09:05:00Z">
                <w:pPr>
                  <w:spacing w:before="0" w:after="0" w:line="276" w:lineRule="auto"/>
                </w:pPr>
              </w:pPrChange>
            </w:pPr>
            <w:r w:rsidRPr="000A4DE0">
              <w:rPr>
                <w:rFonts w:eastAsia="Arial"/>
                <w:sz w:val="20"/>
                <w:szCs w:val="20"/>
                <w:rPrChange w:id="1314" w:author="Lien Le" w:date="2024-12-11T16:05:00Z" w16du:dateUtc="2024-12-11T09:05:00Z">
                  <w:rPr>
                    <w:rFonts w:ascii="Arial" w:eastAsia="Arial" w:hAnsi="Arial" w:cs="Arial"/>
                    <w:sz w:val="20"/>
                    <w:szCs w:val="20"/>
                  </w:rPr>
                </w:rPrChange>
              </w:rPr>
              <w:lastRenderedPageBreak/>
              <w:t>VGC</w:t>
            </w:r>
          </w:p>
        </w:tc>
        <w:tc>
          <w:tcPr>
            <w:tcW w:w="6300" w:type="dxa"/>
            <w:tcMar>
              <w:top w:w="40" w:type="dxa"/>
              <w:left w:w="0" w:type="dxa"/>
              <w:bottom w:w="40" w:type="dxa"/>
              <w:right w:w="0" w:type="dxa"/>
            </w:tcMar>
            <w:vAlign w:val="bottom"/>
            <w:tcPrChange w:id="1315"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2E8A5946" w14:textId="77777777" w:rsidR="00B356BA" w:rsidRPr="000A4DE0" w:rsidRDefault="00000000" w:rsidP="000A4DE0">
            <w:pPr>
              <w:spacing w:before="0" w:after="0" w:line="276" w:lineRule="auto"/>
              <w:ind w:left="261"/>
              <w:rPr>
                <w:rFonts w:eastAsia="Arial"/>
                <w:sz w:val="20"/>
                <w:szCs w:val="20"/>
                <w:rPrChange w:id="1316" w:author="Lien Le" w:date="2024-12-11T16:05:00Z" w16du:dateUtc="2024-12-11T09:05:00Z">
                  <w:rPr>
                    <w:rFonts w:ascii="Arial" w:eastAsia="Arial" w:hAnsi="Arial" w:cs="Arial"/>
                    <w:sz w:val="20"/>
                    <w:szCs w:val="20"/>
                  </w:rPr>
                </w:rPrChange>
              </w:rPr>
              <w:pPrChange w:id="1317" w:author="Lien Le" w:date="2024-12-11T16:05:00Z" w16du:dateUtc="2024-12-11T09:05:00Z">
                <w:pPr>
                  <w:spacing w:before="0" w:after="0" w:line="276" w:lineRule="auto"/>
                </w:pPr>
              </w:pPrChange>
            </w:pPr>
            <w:r w:rsidRPr="000A4DE0">
              <w:rPr>
                <w:rFonts w:eastAsia="Arial"/>
                <w:sz w:val="20"/>
                <w:szCs w:val="20"/>
                <w:rPrChange w:id="1318" w:author="Lien Le" w:date="2024-12-11T16:05:00Z" w16du:dateUtc="2024-12-11T09:05:00Z">
                  <w:rPr>
                    <w:rFonts w:ascii="Arial" w:eastAsia="Arial" w:hAnsi="Arial" w:cs="Arial"/>
                    <w:sz w:val="20"/>
                    <w:szCs w:val="20"/>
                  </w:rPr>
                </w:rPrChange>
              </w:rPr>
              <w:t>Viglacera - Dẫn đầu trong sản xuất vật liệu xây dựng và bất động sản.</w:t>
            </w:r>
          </w:p>
        </w:tc>
      </w:tr>
      <w:tr w:rsidR="00B356BA" w:rsidRPr="000A4DE0" w14:paraId="105D0923" w14:textId="77777777" w:rsidTr="000A4DE0">
        <w:trPr>
          <w:trHeight w:val="315"/>
          <w:trPrChange w:id="1319"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320"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7F439F90" w14:textId="77777777" w:rsidR="00B356BA" w:rsidRPr="000A4DE0" w:rsidRDefault="00000000" w:rsidP="000A4DE0">
            <w:pPr>
              <w:spacing w:before="0" w:after="0" w:line="276" w:lineRule="auto"/>
              <w:jc w:val="center"/>
              <w:rPr>
                <w:rFonts w:eastAsia="Arial"/>
                <w:sz w:val="20"/>
                <w:szCs w:val="20"/>
                <w:rPrChange w:id="1321" w:author="Lien Le" w:date="2024-12-11T16:05:00Z" w16du:dateUtc="2024-12-11T09:05:00Z">
                  <w:rPr>
                    <w:rFonts w:ascii="Arial" w:eastAsia="Arial" w:hAnsi="Arial" w:cs="Arial"/>
                    <w:sz w:val="20"/>
                    <w:szCs w:val="20"/>
                  </w:rPr>
                </w:rPrChange>
              </w:rPr>
              <w:pPrChange w:id="1322" w:author="Lien Le" w:date="2024-12-11T16:05:00Z" w16du:dateUtc="2024-12-11T09:05:00Z">
                <w:pPr>
                  <w:spacing w:before="0" w:after="0" w:line="276" w:lineRule="auto"/>
                </w:pPr>
              </w:pPrChange>
            </w:pPr>
            <w:r w:rsidRPr="000A4DE0">
              <w:rPr>
                <w:rFonts w:eastAsia="Arial"/>
                <w:sz w:val="20"/>
                <w:szCs w:val="20"/>
                <w:rPrChange w:id="1323" w:author="Lien Le" w:date="2024-12-11T16:05:00Z" w16du:dateUtc="2024-12-11T09:05:00Z">
                  <w:rPr>
                    <w:rFonts w:ascii="Arial" w:eastAsia="Arial" w:hAnsi="Arial" w:cs="Arial"/>
                    <w:sz w:val="20"/>
                    <w:szCs w:val="20"/>
                  </w:rPr>
                </w:rPrChange>
              </w:rPr>
              <w:t>VTP</w:t>
            </w:r>
          </w:p>
        </w:tc>
        <w:tc>
          <w:tcPr>
            <w:tcW w:w="6300" w:type="dxa"/>
            <w:tcMar>
              <w:top w:w="40" w:type="dxa"/>
              <w:left w:w="0" w:type="dxa"/>
              <w:bottom w:w="40" w:type="dxa"/>
              <w:right w:w="0" w:type="dxa"/>
            </w:tcMar>
            <w:vAlign w:val="bottom"/>
            <w:tcPrChange w:id="1324"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604D4BAD" w14:textId="77777777" w:rsidR="00B356BA" w:rsidRPr="000A4DE0" w:rsidRDefault="00000000" w:rsidP="000A4DE0">
            <w:pPr>
              <w:spacing w:before="0" w:after="0" w:line="276" w:lineRule="auto"/>
              <w:ind w:left="261"/>
              <w:rPr>
                <w:rFonts w:eastAsia="Arial"/>
                <w:sz w:val="20"/>
                <w:szCs w:val="20"/>
                <w:rPrChange w:id="1325" w:author="Lien Le" w:date="2024-12-11T16:05:00Z" w16du:dateUtc="2024-12-11T09:05:00Z">
                  <w:rPr>
                    <w:rFonts w:ascii="Arial" w:eastAsia="Arial" w:hAnsi="Arial" w:cs="Arial"/>
                    <w:sz w:val="20"/>
                    <w:szCs w:val="20"/>
                  </w:rPr>
                </w:rPrChange>
              </w:rPr>
              <w:pPrChange w:id="1326" w:author="Lien Le" w:date="2024-12-11T16:05:00Z" w16du:dateUtc="2024-12-11T09:05:00Z">
                <w:pPr>
                  <w:spacing w:before="0" w:after="0" w:line="276" w:lineRule="auto"/>
                </w:pPr>
              </w:pPrChange>
            </w:pPr>
            <w:r w:rsidRPr="000A4DE0">
              <w:rPr>
                <w:rFonts w:eastAsia="Arial"/>
                <w:sz w:val="20"/>
                <w:szCs w:val="20"/>
                <w:rPrChange w:id="1327" w:author="Lien Le" w:date="2024-12-11T16:05:00Z" w16du:dateUtc="2024-12-11T09:05:00Z">
                  <w:rPr>
                    <w:rFonts w:ascii="Arial" w:eastAsia="Arial" w:hAnsi="Arial" w:cs="Arial"/>
                    <w:sz w:val="20"/>
                    <w:szCs w:val="20"/>
                  </w:rPr>
                </w:rPrChange>
              </w:rPr>
              <w:t>Viettel Post - Dịch vụ logistics và vận chuyển của Tập đoàn Viettel.</w:t>
            </w:r>
          </w:p>
        </w:tc>
      </w:tr>
      <w:tr w:rsidR="00B356BA" w:rsidRPr="000A4DE0" w14:paraId="5C36415D" w14:textId="77777777" w:rsidTr="000A4DE0">
        <w:trPr>
          <w:trHeight w:val="315"/>
          <w:trPrChange w:id="1328"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329"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5C343CA9" w14:textId="77777777" w:rsidR="00B356BA" w:rsidRPr="000A4DE0" w:rsidRDefault="00000000" w:rsidP="000A4DE0">
            <w:pPr>
              <w:spacing w:before="0" w:after="0" w:line="276" w:lineRule="auto"/>
              <w:jc w:val="center"/>
              <w:rPr>
                <w:rFonts w:eastAsia="Arial"/>
                <w:sz w:val="20"/>
                <w:szCs w:val="20"/>
                <w:rPrChange w:id="1330" w:author="Lien Le" w:date="2024-12-11T16:05:00Z" w16du:dateUtc="2024-12-11T09:05:00Z">
                  <w:rPr>
                    <w:rFonts w:ascii="Arial" w:eastAsia="Arial" w:hAnsi="Arial" w:cs="Arial"/>
                    <w:sz w:val="20"/>
                    <w:szCs w:val="20"/>
                  </w:rPr>
                </w:rPrChange>
              </w:rPr>
              <w:pPrChange w:id="1331" w:author="Lien Le" w:date="2024-12-11T16:05:00Z" w16du:dateUtc="2024-12-11T09:05:00Z">
                <w:pPr>
                  <w:spacing w:before="0" w:after="0" w:line="276" w:lineRule="auto"/>
                </w:pPr>
              </w:pPrChange>
            </w:pPr>
            <w:r w:rsidRPr="000A4DE0">
              <w:rPr>
                <w:rFonts w:eastAsia="Arial"/>
                <w:sz w:val="20"/>
                <w:szCs w:val="20"/>
                <w:rPrChange w:id="1332" w:author="Lien Le" w:date="2024-12-11T16:05:00Z" w16du:dateUtc="2024-12-11T09:05:00Z">
                  <w:rPr>
                    <w:rFonts w:ascii="Arial" w:eastAsia="Arial" w:hAnsi="Arial" w:cs="Arial"/>
                    <w:sz w:val="20"/>
                    <w:szCs w:val="20"/>
                  </w:rPr>
                </w:rPrChange>
              </w:rPr>
              <w:t>VGI</w:t>
            </w:r>
          </w:p>
        </w:tc>
        <w:tc>
          <w:tcPr>
            <w:tcW w:w="6300" w:type="dxa"/>
            <w:tcMar>
              <w:top w:w="40" w:type="dxa"/>
              <w:left w:w="0" w:type="dxa"/>
              <w:bottom w:w="40" w:type="dxa"/>
              <w:right w:w="0" w:type="dxa"/>
            </w:tcMar>
            <w:vAlign w:val="bottom"/>
            <w:tcPrChange w:id="1333"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5B07FB08" w14:textId="77777777" w:rsidR="00B356BA" w:rsidRPr="000A4DE0" w:rsidRDefault="00000000" w:rsidP="000A4DE0">
            <w:pPr>
              <w:spacing w:before="0" w:after="0" w:line="276" w:lineRule="auto"/>
              <w:ind w:left="261"/>
              <w:rPr>
                <w:rFonts w:eastAsia="Arial"/>
                <w:sz w:val="20"/>
                <w:szCs w:val="20"/>
                <w:rPrChange w:id="1334" w:author="Lien Le" w:date="2024-12-11T16:05:00Z" w16du:dateUtc="2024-12-11T09:05:00Z">
                  <w:rPr>
                    <w:rFonts w:ascii="Arial" w:eastAsia="Arial" w:hAnsi="Arial" w:cs="Arial"/>
                    <w:sz w:val="20"/>
                    <w:szCs w:val="20"/>
                  </w:rPr>
                </w:rPrChange>
              </w:rPr>
              <w:pPrChange w:id="1335" w:author="Lien Le" w:date="2024-12-11T16:05:00Z" w16du:dateUtc="2024-12-11T09:05:00Z">
                <w:pPr>
                  <w:spacing w:before="0" w:after="0" w:line="276" w:lineRule="auto"/>
                </w:pPr>
              </w:pPrChange>
            </w:pPr>
            <w:r w:rsidRPr="000A4DE0">
              <w:rPr>
                <w:rFonts w:eastAsia="Arial"/>
                <w:sz w:val="20"/>
                <w:szCs w:val="20"/>
                <w:rPrChange w:id="1336" w:author="Lien Le" w:date="2024-12-11T16:05:00Z" w16du:dateUtc="2024-12-11T09:05:00Z">
                  <w:rPr>
                    <w:rFonts w:ascii="Arial" w:eastAsia="Arial" w:hAnsi="Arial" w:cs="Arial"/>
                    <w:sz w:val="20"/>
                    <w:szCs w:val="20"/>
                  </w:rPr>
                </w:rPrChange>
              </w:rPr>
              <w:t>Viettel Global - Đầu tư và phát triển viễn thông tại thị trường quốc tế.</w:t>
            </w:r>
          </w:p>
        </w:tc>
      </w:tr>
      <w:tr w:rsidR="00B356BA" w:rsidRPr="000A4DE0" w14:paraId="2BB21D8A" w14:textId="77777777" w:rsidTr="000A4DE0">
        <w:trPr>
          <w:trHeight w:val="315"/>
          <w:trPrChange w:id="1337"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338"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2876765C" w14:textId="77777777" w:rsidR="00B356BA" w:rsidRPr="000A4DE0" w:rsidRDefault="00000000" w:rsidP="000A4DE0">
            <w:pPr>
              <w:spacing w:before="0" w:after="0" w:line="276" w:lineRule="auto"/>
              <w:jc w:val="center"/>
              <w:rPr>
                <w:rFonts w:eastAsia="Arial"/>
                <w:sz w:val="20"/>
                <w:szCs w:val="20"/>
                <w:rPrChange w:id="1339" w:author="Lien Le" w:date="2024-12-11T16:05:00Z" w16du:dateUtc="2024-12-11T09:05:00Z">
                  <w:rPr>
                    <w:rFonts w:ascii="Arial" w:eastAsia="Arial" w:hAnsi="Arial" w:cs="Arial"/>
                    <w:sz w:val="20"/>
                    <w:szCs w:val="20"/>
                  </w:rPr>
                </w:rPrChange>
              </w:rPr>
              <w:pPrChange w:id="1340" w:author="Lien Le" w:date="2024-12-11T16:05:00Z" w16du:dateUtc="2024-12-11T09:05:00Z">
                <w:pPr>
                  <w:spacing w:before="0" w:after="0" w:line="276" w:lineRule="auto"/>
                </w:pPr>
              </w:pPrChange>
            </w:pPr>
            <w:r w:rsidRPr="000A4DE0">
              <w:rPr>
                <w:rFonts w:eastAsia="Arial"/>
                <w:sz w:val="20"/>
                <w:szCs w:val="20"/>
                <w:rPrChange w:id="1341" w:author="Lien Le" w:date="2024-12-11T16:05:00Z" w16du:dateUtc="2024-12-11T09:05:00Z">
                  <w:rPr>
                    <w:rFonts w:ascii="Arial" w:eastAsia="Arial" w:hAnsi="Arial" w:cs="Arial"/>
                    <w:sz w:val="20"/>
                    <w:szCs w:val="20"/>
                  </w:rPr>
                </w:rPrChange>
              </w:rPr>
              <w:t>VTL</w:t>
            </w:r>
          </w:p>
        </w:tc>
        <w:tc>
          <w:tcPr>
            <w:tcW w:w="6300" w:type="dxa"/>
            <w:tcMar>
              <w:top w:w="40" w:type="dxa"/>
              <w:left w:w="0" w:type="dxa"/>
              <w:bottom w:w="40" w:type="dxa"/>
              <w:right w:w="0" w:type="dxa"/>
            </w:tcMar>
            <w:vAlign w:val="bottom"/>
            <w:tcPrChange w:id="1342"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63A77EA3" w14:textId="77777777" w:rsidR="00B356BA" w:rsidRPr="000A4DE0" w:rsidRDefault="00000000" w:rsidP="000A4DE0">
            <w:pPr>
              <w:spacing w:before="0" w:after="0" w:line="276" w:lineRule="auto"/>
              <w:ind w:left="261"/>
              <w:rPr>
                <w:rFonts w:eastAsia="Arial"/>
                <w:sz w:val="20"/>
                <w:szCs w:val="20"/>
                <w:rPrChange w:id="1343" w:author="Lien Le" w:date="2024-12-11T16:05:00Z" w16du:dateUtc="2024-12-11T09:05:00Z">
                  <w:rPr>
                    <w:rFonts w:ascii="Arial" w:eastAsia="Arial" w:hAnsi="Arial" w:cs="Arial"/>
                    <w:sz w:val="20"/>
                    <w:szCs w:val="20"/>
                  </w:rPr>
                </w:rPrChange>
              </w:rPr>
              <w:pPrChange w:id="1344" w:author="Lien Le" w:date="2024-12-11T16:05:00Z" w16du:dateUtc="2024-12-11T09:05:00Z">
                <w:pPr>
                  <w:spacing w:before="0" w:after="0" w:line="276" w:lineRule="auto"/>
                </w:pPr>
              </w:pPrChange>
            </w:pPr>
            <w:r w:rsidRPr="000A4DE0">
              <w:rPr>
                <w:rFonts w:eastAsia="Arial"/>
                <w:sz w:val="20"/>
                <w:szCs w:val="20"/>
                <w:rPrChange w:id="1345" w:author="Lien Le" w:date="2024-12-11T16:05:00Z" w16du:dateUtc="2024-12-11T09:05:00Z">
                  <w:rPr>
                    <w:rFonts w:ascii="Arial" w:eastAsia="Arial" w:hAnsi="Arial" w:cs="Arial"/>
                    <w:sz w:val="20"/>
                    <w:szCs w:val="20"/>
                  </w:rPr>
                </w:rPrChange>
              </w:rPr>
              <w:t>Vinatex - Đầu tư và phát triển hạ tầng ngành dệt may.</w:t>
            </w:r>
          </w:p>
        </w:tc>
      </w:tr>
      <w:tr w:rsidR="00B356BA" w:rsidRPr="000A4DE0" w14:paraId="0AF95990" w14:textId="77777777" w:rsidTr="000A4DE0">
        <w:trPr>
          <w:trHeight w:val="315"/>
          <w:trPrChange w:id="1346" w:author="Lien Le" w:date="2024-12-11T16:05:00Z" w16du:dateUtc="2024-12-11T09:05:00Z">
            <w:trPr>
              <w:gridBefore w:val="1"/>
              <w:trHeight w:val="315"/>
            </w:trPr>
          </w:trPrChange>
        </w:trPr>
        <w:tc>
          <w:tcPr>
            <w:tcW w:w="1329" w:type="dxa"/>
            <w:tcMar>
              <w:top w:w="40" w:type="dxa"/>
              <w:left w:w="40" w:type="dxa"/>
              <w:bottom w:w="40" w:type="dxa"/>
              <w:right w:w="40" w:type="dxa"/>
            </w:tcMar>
            <w:vAlign w:val="bottom"/>
            <w:tcPrChange w:id="1347" w:author="Lien Le" w:date="2024-12-11T16:05:00Z" w16du:dateUtc="2024-12-11T09:05:00Z">
              <w:tcPr>
                <w:tcW w:w="1380" w:type="dxa"/>
                <w:gridSpan w:val="2"/>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tcPrChange>
          </w:tcPr>
          <w:p w14:paraId="6B24074E" w14:textId="77777777" w:rsidR="00B356BA" w:rsidRPr="000A4DE0" w:rsidRDefault="00000000" w:rsidP="000A4DE0">
            <w:pPr>
              <w:spacing w:before="0" w:after="0" w:line="276" w:lineRule="auto"/>
              <w:jc w:val="center"/>
              <w:rPr>
                <w:rFonts w:eastAsia="Arial"/>
                <w:sz w:val="20"/>
                <w:szCs w:val="20"/>
                <w:rPrChange w:id="1348" w:author="Lien Le" w:date="2024-12-11T16:05:00Z" w16du:dateUtc="2024-12-11T09:05:00Z">
                  <w:rPr>
                    <w:rFonts w:ascii="Arial" w:eastAsia="Arial" w:hAnsi="Arial" w:cs="Arial"/>
                    <w:sz w:val="20"/>
                    <w:szCs w:val="20"/>
                  </w:rPr>
                </w:rPrChange>
              </w:rPr>
              <w:pPrChange w:id="1349" w:author="Lien Le" w:date="2024-12-11T16:05:00Z" w16du:dateUtc="2024-12-11T09:05:00Z">
                <w:pPr>
                  <w:spacing w:before="0" w:after="0" w:line="276" w:lineRule="auto"/>
                </w:pPr>
              </w:pPrChange>
            </w:pPr>
            <w:r w:rsidRPr="000A4DE0">
              <w:rPr>
                <w:rFonts w:eastAsia="Arial"/>
                <w:sz w:val="20"/>
                <w:szCs w:val="20"/>
                <w:rPrChange w:id="1350" w:author="Lien Le" w:date="2024-12-11T16:05:00Z" w16du:dateUtc="2024-12-11T09:05:00Z">
                  <w:rPr>
                    <w:rFonts w:ascii="Arial" w:eastAsia="Arial" w:hAnsi="Arial" w:cs="Arial"/>
                    <w:sz w:val="20"/>
                    <w:szCs w:val="20"/>
                  </w:rPr>
                </w:rPrChange>
              </w:rPr>
              <w:t>CMT</w:t>
            </w:r>
          </w:p>
        </w:tc>
        <w:tc>
          <w:tcPr>
            <w:tcW w:w="6300" w:type="dxa"/>
            <w:tcMar>
              <w:top w:w="40" w:type="dxa"/>
              <w:left w:w="0" w:type="dxa"/>
              <w:bottom w:w="40" w:type="dxa"/>
              <w:right w:w="0" w:type="dxa"/>
            </w:tcMar>
            <w:vAlign w:val="bottom"/>
            <w:tcPrChange w:id="1351" w:author="Lien Le" w:date="2024-12-11T16:05:00Z" w16du:dateUtc="2024-12-11T09:05:00Z">
              <w:tcPr>
                <w:tcW w:w="6300" w:type="dxa"/>
                <w:gridSpan w:val="2"/>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tcPrChange>
          </w:tcPr>
          <w:p w14:paraId="603922CF" w14:textId="77777777" w:rsidR="00B356BA" w:rsidRPr="000A4DE0" w:rsidRDefault="00000000" w:rsidP="000A4DE0">
            <w:pPr>
              <w:spacing w:before="0" w:after="0" w:line="276" w:lineRule="auto"/>
              <w:ind w:left="261"/>
              <w:rPr>
                <w:rFonts w:eastAsia="Arial"/>
                <w:sz w:val="20"/>
                <w:szCs w:val="20"/>
                <w:rPrChange w:id="1352" w:author="Lien Le" w:date="2024-12-11T16:05:00Z" w16du:dateUtc="2024-12-11T09:05:00Z">
                  <w:rPr>
                    <w:rFonts w:ascii="Arial" w:eastAsia="Arial" w:hAnsi="Arial" w:cs="Arial"/>
                    <w:sz w:val="20"/>
                    <w:szCs w:val="20"/>
                  </w:rPr>
                </w:rPrChange>
              </w:rPr>
              <w:pPrChange w:id="1353" w:author="Lien Le" w:date="2024-12-11T16:05:00Z" w16du:dateUtc="2024-12-11T09:05:00Z">
                <w:pPr>
                  <w:spacing w:before="0" w:after="0" w:line="276" w:lineRule="auto"/>
                </w:pPr>
              </w:pPrChange>
            </w:pPr>
            <w:r w:rsidRPr="000A4DE0">
              <w:rPr>
                <w:rFonts w:eastAsia="Arial"/>
                <w:sz w:val="20"/>
                <w:szCs w:val="20"/>
                <w:rPrChange w:id="1354" w:author="Lien Le" w:date="2024-12-11T16:05:00Z" w16du:dateUtc="2024-12-11T09:05:00Z">
                  <w:rPr>
                    <w:rFonts w:ascii="Arial" w:eastAsia="Arial" w:hAnsi="Arial" w:cs="Arial"/>
                    <w:sz w:val="20"/>
                    <w:szCs w:val="20"/>
                  </w:rPr>
                </w:rPrChange>
              </w:rPr>
              <w:t>CMT Corporation - Dịch vụ công nghệ thông tin và giải pháp phần mềm tại Việt Nam.</w:t>
            </w:r>
          </w:p>
        </w:tc>
      </w:tr>
    </w:tbl>
    <w:p w14:paraId="1AED8E2E" w14:textId="77777777" w:rsidR="00B356BA" w:rsidRDefault="00B356BA">
      <w:pPr>
        <w:widowControl/>
        <w:spacing w:before="0" w:after="200" w:line="276" w:lineRule="auto"/>
        <w:sectPr w:rsidR="00B356BA">
          <w:pgSz w:w="12240" w:h="15840"/>
          <w:pgMar w:top="1985" w:right="1134" w:bottom="1701" w:left="1985" w:header="720" w:footer="720" w:gutter="0"/>
          <w:cols w:space="720"/>
        </w:sectPr>
      </w:pPr>
    </w:p>
    <w:p w14:paraId="26743C46" w14:textId="77777777" w:rsidR="00B356BA" w:rsidRDefault="00B356BA">
      <w:pPr>
        <w:widowControl/>
        <w:spacing w:before="0" w:after="200" w:line="276" w:lineRule="auto"/>
      </w:pPr>
    </w:p>
    <w:p w14:paraId="543920CC" w14:textId="77777777" w:rsidR="00B356BA" w:rsidRDefault="00B356BA">
      <w:pPr>
        <w:pStyle w:val="Heading1"/>
        <w:rPr>
          <w:sz w:val="26"/>
          <w:szCs w:val="26"/>
        </w:rPr>
      </w:pPr>
    </w:p>
    <w:p w14:paraId="2EAC0402" w14:textId="77777777" w:rsidR="00B356BA" w:rsidRDefault="00B356BA">
      <w:pPr>
        <w:pStyle w:val="Heading1"/>
        <w:rPr>
          <w:sz w:val="26"/>
          <w:szCs w:val="26"/>
        </w:rPr>
      </w:pPr>
    </w:p>
    <w:p w14:paraId="182288A9" w14:textId="77777777" w:rsidR="00B356BA" w:rsidRDefault="00B356BA">
      <w:pPr>
        <w:pStyle w:val="Heading1"/>
        <w:rPr>
          <w:sz w:val="26"/>
          <w:szCs w:val="26"/>
        </w:rPr>
      </w:pPr>
    </w:p>
    <w:p w14:paraId="7FE17D41" w14:textId="77777777" w:rsidR="00B356BA" w:rsidRDefault="00B356BA">
      <w:pPr>
        <w:pStyle w:val="Heading1"/>
        <w:rPr>
          <w:sz w:val="26"/>
          <w:szCs w:val="26"/>
        </w:rPr>
      </w:pPr>
    </w:p>
    <w:p w14:paraId="088F19DB" w14:textId="77777777" w:rsidR="00B356BA" w:rsidRDefault="00B356BA">
      <w:pPr>
        <w:pStyle w:val="Heading1"/>
        <w:rPr>
          <w:sz w:val="26"/>
          <w:szCs w:val="26"/>
        </w:rPr>
      </w:pPr>
    </w:p>
    <w:p w14:paraId="74DFA81E" w14:textId="77777777" w:rsidR="00B356BA" w:rsidRDefault="00000000">
      <w:pPr>
        <w:pStyle w:val="Heading1"/>
        <w:rPr>
          <w:sz w:val="26"/>
          <w:szCs w:val="26"/>
        </w:rPr>
      </w:pPr>
      <w:r>
        <w:br w:type="page"/>
      </w:r>
    </w:p>
    <w:p w14:paraId="434184A1" w14:textId="77777777" w:rsidR="00B356BA" w:rsidRDefault="00B356BA">
      <w:pPr>
        <w:pStyle w:val="Heading1"/>
        <w:rPr>
          <w:sz w:val="26"/>
          <w:szCs w:val="26"/>
        </w:rPr>
      </w:pPr>
    </w:p>
    <w:p w14:paraId="4389E689" w14:textId="77777777" w:rsidR="00B356BA" w:rsidRDefault="00000000">
      <w:pPr>
        <w:pStyle w:val="Heading1"/>
        <w:ind w:left="3600" w:firstLine="720"/>
        <w:jc w:val="left"/>
        <w:rPr>
          <w:ins w:id="1355" w:author="Lien Le" w:date="2024-12-11T16:06:00Z" w16du:dateUtc="2024-12-11T09:06:00Z"/>
          <w:lang w:val="en-US"/>
        </w:rPr>
      </w:pPr>
      <w:bookmarkStart w:id="1356" w:name="_Toc184828770"/>
      <w:r w:rsidRPr="000A4DE0">
        <w:rPr>
          <w:rPrChange w:id="1357" w:author="Lien Le" w:date="2024-12-11T16:05:00Z" w16du:dateUtc="2024-12-11T09:05:00Z">
            <w:rPr>
              <w:sz w:val="26"/>
              <w:szCs w:val="26"/>
            </w:rPr>
          </w:rPrChange>
        </w:rPr>
        <w:t>MỞ ĐẦU</w:t>
      </w:r>
      <w:bookmarkEnd w:id="1356"/>
    </w:p>
    <w:p w14:paraId="36D206E3" w14:textId="77777777" w:rsidR="000A4DE0" w:rsidRPr="000A4DE0" w:rsidRDefault="000A4DE0" w:rsidP="000A4DE0">
      <w:pPr>
        <w:rPr>
          <w:lang w:val="en-US"/>
          <w:rPrChange w:id="1358" w:author="Lien Le" w:date="2024-12-11T16:06:00Z" w16du:dateUtc="2024-12-11T09:06:00Z">
            <w:rPr>
              <w:sz w:val="26"/>
              <w:szCs w:val="26"/>
            </w:rPr>
          </w:rPrChange>
        </w:rPr>
        <w:pPrChange w:id="1359" w:author="Lien Le" w:date="2024-12-11T16:06:00Z" w16du:dateUtc="2024-12-11T09:06:00Z">
          <w:pPr>
            <w:pStyle w:val="Heading1"/>
            <w:ind w:left="3600" w:firstLine="720"/>
            <w:jc w:val="left"/>
          </w:pPr>
        </w:pPrChange>
      </w:pPr>
    </w:p>
    <w:p w14:paraId="1C5DEBA4" w14:textId="65A3EFC3" w:rsidR="00B356BA" w:rsidRDefault="00000000" w:rsidP="000A4DE0">
      <w:pPr>
        <w:pStyle w:val="Heading2"/>
        <w:numPr>
          <w:ilvl w:val="0"/>
          <w:numId w:val="56"/>
        </w:numPr>
        <w:tabs>
          <w:tab w:val="left" w:pos="878"/>
        </w:tabs>
        <w:pPrChange w:id="1360" w:author="Lien Le" w:date="2024-12-11T16:05:00Z" w16du:dateUtc="2024-12-11T09:05:00Z">
          <w:pPr>
            <w:pStyle w:val="Heading2"/>
            <w:tabs>
              <w:tab w:val="left" w:pos="878"/>
            </w:tabs>
            <w:ind w:left="0"/>
          </w:pPr>
        </w:pPrChange>
      </w:pPr>
      <w:del w:id="1361" w:author="Lien Le" w:date="2024-12-11T16:05:00Z" w16du:dateUtc="2024-12-11T09:05:00Z">
        <w:r w:rsidDel="000A4DE0">
          <w:delText>1.</w:delText>
        </w:r>
      </w:del>
      <w:bookmarkStart w:id="1362" w:name="_Toc184828771"/>
      <w:r>
        <w:t xml:space="preserve">Tính cấp thiết của </w:t>
      </w:r>
      <w:del w:id="1363" w:author="Lien Le" w:date="2024-12-11T16:06:00Z" w16du:dateUtc="2024-12-11T09:06:00Z">
        <w:r w:rsidDel="000A4DE0">
          <w:delText>đề tài khóa luận</w:delText>
        </w:r>
      </w:del>
      <w:ins w:id="1364" w:author="Lien Le" w:date="2024-12-11T16:06:00Z" w16du:dateUtc="2024-12-11T09:06:00Z">
        <w:r w:rsidR="000A4DE0">
          <w:rPr>
            <w:lang w:val="en-US"/>
          </w:rPr>
          <w:t>đề</w:t>
        </w:r>
      </w:ins>
      <w:bookmarkEnd w:id="1362"/>
    </w:p>
    <w:p w14:paraId="5A25AC32" w14:textId="77777777" w:rsidR="00B356BA" w:rsidRDefault="00000000" w:rsidP="000A4DE0">
      <w:pPr>
        <w:jc w:val="both"/>
        <w:pPrChange w:id="1365" w:author="Lien Le" w:date="2024-12-11T16:07:00Z" w16du:dateUtc="2024-12-11T09:07:00Z">
          <w:pPr>
            <w:tabs>
              <w:tab w:val="left" w:pos="878"/>
            </w:tabs>
          </w:pPr>
        </w:pPrChange>
      </w:pPr>
      <w:r>
        <w:tab/>
        <w:t>Trong bối cảnh chuyển đổi số toàn cầu, ngành Công nghệ Thông tin (CNTT) nổi bật như một trong những lĩnh vực mũi nhọn, dẫn dắt sự phát triển kinh tế. Tại Việt Nam, các công ty CNTT không chỉ đóng vai trò quan trọng trong nền kinh tế mà còn ngày càng trở thành tâm điểm trên thị trường chứng khoán. Các cổ phiếu ngành CNTT thường xuyên chứng kiến những biến động phức tạp do sự kết hợp giữa xu hướng công nghệ, sự cạnh tranh trên thị trường, và các yếu tố kinh tế vĩ mô.</w:t>
      </w:r>
    </w:p>
    <w:p w14:paraId="724BEE26" w14:textId="77777777" w:rsidR="00B356BA" w:rsidRDefault="00000000" w:rsidP="000A4DE0">
      <w:pPr>
        <w:jc w:val="both"/>
        <w:pPrChange w:id="1366" w:author="Lien Le" w:date="2024-12-11T16:07:00Z" w16du:dateUtc="2024-12-11T09:07:00Z">
          <w:pPr>
            <w:tabs>
              <w:tab w:val="left" w:pos="878"/>
            </w:tabs>
            <w:spacing w:before="240" w:after="240"/>
          </w:pPr>
        </w:pPrChange>
      </w:pPr>
      <w:r>
        <w:tab/>
        <w:t>Việc dự đoán giá cổ phiếu, đặc biệt trong ngành CNTT, là một bài toán thách thức nhưng đầy tiềm năng. Những biến động khó lường của thị trường tài chính khiến cho các nhà đầu tư cần đến những công cụ dự báo chính xác và hiệu quả hơn để tối ưu hóa lợi nhuận và giảm thiểu rủi ro. Trong đó, các mô hình truyền thống như ARIMA luôn là lựa chọn phổ biến cho chuỗi thời gian nhờ tính đơn giản và khả năng dự đoán ngắn hạn. Song song, các mô hình hiện đại như LSTM được thiết kế để xử lý các phụ thuộc dài hạn trong dữ liệu tài chính, mang lại hiệu quả vượt trội trong việc nắm bắt xu hướng dài hạn. Ngoài ra, Ridge Linear Regression cung cấp một phương pháp tuyến tính đơn giản nhưng hiệu quả, đặc biệt khi kết hợp với các đặc trưng phù hợp từ dữ liệu tài chính.</w:t>
      </w:r>
    </w:p>
    <w:p w14:paraId="65FC2EE6" w14:textId="77777777" w:rsidR="00B356BA" w:rsidRDefault="00000000" w:rsidP="000A4DE0">
      <w:pPr>
        <w:jc w:val="both"/>
        <w:pPrChange w:id="1367" w:author="Lien Le" w:date="2024-12-11T16:07:00Z" w16du:dateUtc="2024-12-11T09:07:00Z">
          <w:pPr>
            <w:tabs>
              <w:tab w:val="left" w:pos="878"/>
            </w:tabs>
            <w:spacing w:before="240" w:after="240"/>
          </w:pPr>
        </w:pPrChange>
      </w:pPr>
      <w:r>
        <w:tab/>
        <w:t>Với sự phát triển nhanh chóng của trí tuệ nhân tạo và học máy, đề tài "Ứng dụng Ridge Linear Regression, ARIMA và LSTM trong dự đoán giá cổ phiếu ngành công nghệ thông tin" được lựa chọn nhằm khám phá hiệu quả của các mô hình dự đoán này. Qua đó, đề tài không chỉ hỗ trợ các nhà đầu tư trong việc ra quyết định chiến lược mà còn đóng góp vào lĩnh vực nghiên cứu tài chính – công nghệ tại Việt Nam.</w:t>
      </w:r>
    </w:p>
    <w:p w14:paraId="16A01A94" w14:textId="77777777" w:rsidR="00B356BA" w:rsidRDefault="00000000" w:rsidP="000A4DE0">
      <w:pPr>
        <w:pStyle w:val="Heading2"/>
        <w:tabs>
          <w:tab w:val="left" w:pos="878"/>
        </w:tabs>
        <w:ind w:left="0"/>
        <w:pPrChange w:id="1368" w:author="Lien Le" w:date="2024-12-11T16:13:00Z" w16du:dateUtc="2024-12-11T09:13:00Z">
          <w:pPr>
            <w:pStyle w:val="Heading2"/>
            <w:tabs>
              <w:tab w:val="left" w:pos="878"/>
            </w:tabs>
          </w:pPr>
        </w:pPrChange>
      </w:pPr>
      <w:bookmarkStart w:id="1369" w:name="_Toc184828772"/>
      <w:r>
        <w:t>2. Mục tiêu khóa luận</w:t>
      </w:r>
      <w:bookmarkEnd w:id="1369"/>
    </w:p>
    <w:p w14:paraId="2E6AFAF5" w14:textId="247DD165" w:rsidR="000A4DE0" w:rsidRPr="000A4DE0" w:rsidRDefault="000A4DE0" w:rsidP="000A4DE0">
      <w:pPr>
        <w:jc w:val="both"/>
        <w:rPr>
          <w:ins w:id="1370" w:author="Lien Le" w:date="2024-12-11T16:13:00Z" w16du:dateUtc="2024-12-11T09:13:00Z"/>
          <w:b/>
          <w:bCs/>
          <w:lang w:val="en-US"/>
          <w:rPrChange w:id="1371" w:author="Lien Le" w:date="2024-12-11T16:13:00Z" w16du:dateUtc="2024-12-11T09:13:00Z">
            <w:rPr>
              <w:ins w:id="1372" w:author="Lien Le" w:date="2024-12-11T16:13:00Z" w16du:dateUtc="2024-12-11T09:13:00Z"/>
              <w:lang w:val="en-US"/>
            </w:rPr>
          </w:rPrChange>
        </w:rPr>
      </w:pPr>
      <w:ins w:id="1373" w:author="Lien Le" w:date="2024-12-11T16:13:00Z" w16du:dateUtc="2024-12-11T09:13:00Z">
        <w:r w:rsidRPr="000A4DE0">
          <w:rPr>
            <w:b/>
            <w:bCs/>
            <w:lang w:val="en-US"/>
            <w:rPrChange w:id="1374" w:author="Lien Le" w:date="2024-12-11T16:13:00Z" w16du:dateUtc="2024-12-11T09:13:00Z">
              <w:rPr>
                <w:lang w:val="en-US"/>
              </w:rPr>
            </w:rPrChange>
          </w:rPr>
          <w:t xml:space="preserve">2.1. Mục tiêu </w:t>
        </w:r>
        <w:r>
          <w:rPr>
            <w:b/>
            <w:bCs/>
            <w:lang w:val="en-US"/>
          </w:rPr>
          <w:t>tổng quát</w:t>
        </w:r>
      </w:ins>
      <w:r w:rsidR="00000000" w:rsidRPr="000A4DE0">
        <w:rPr>
          <w:b/>
          <w:bCs/>
          <w:rPrChange w:id="1375" w:author="Lien Le" w:date="2024-12-11T16:13:00Z" w16du:dateUtc="2024-12-11T09:13:00Z">
            <w:rPr/>
          </w:rPrChange>
        </w:rPr>
        <w:tab/>
      </w:r>
    </w:p>
    <w:p w14:paraId="1A5B4C42" w14:textId="35057BCB" w:rsidR="000A4DE0" w:rsidRPr="000A4DE0" w:rsidRDefault="00000000" w:rsidP="000A4DE0">
      <w:pPr>
        <w:ind w:firstLine="720"/>
        <w:jc w:val="both"/>
        <w:rPr>
          <w:ins w:id="1376" w:author="Lien Le" w:date="2024-12-11T16:12:00Z" w16du:dateUtc="2024-12-11T09:12:00Z"/>
          <w:rPrChange w:id="1377" w:author="Lien Le" w:date="2024-12-11T16:13:00Z" w16du:dateUtc="2024-12-11T09:13:00Z">
            <w:rPr>
              <w:ins w:id="1378" w:author="Lien Le" w:date="2024-12-11T16:12:00Z" w16du:dateUtc="2024-12-11T09:12:00Z"/>
              <w:lang w:val="en-US"/>
            </w:rPr>
          </w:rPrChange>
        </w:rPr>
        <w:pPrChange w:id="1379" w:author="Lien Le" w:date="2024-12-11T16:13:00Z" w16du:dateUtc="2024-12-11T09:13:00Z">
          <w:pPr>
            <w:jc w:val="both"/>
          </w:pPr>
        </w:pPrChange>
      </w:pPr>
      <w:r>
        <w:t xml:space="preserve">Mục tiêu </w:t>
      </w:r>
      <w:ins w:id="1380" w:author="Lien Le" w:date="2024-12-11T16:12:00Z" w16du:dateUtc="2024-12-11T09:12:00Z">
        <w:r w:rsidR="000A4DE0" w:rsidRPr="000A4DE0">
          <w:rPr>
            <w:rPrChange w:id="1381" w:author="Lien Le" w:date="2024-12-11T16:13:00Z" w16du:dateUtc="2024-12-11T09:13:00Z">
              <w:rPr>
                <w:lang w:val="en-US"/>
              </w:rPr>
            </w:rPrChange>
          </w:rPr>
          <w:t xml:space="preserve">tổng </w:t>
        </w:r>
      </w:ins>
      <w:ins w:id="1382" w:author="Lien Le" w:date="2024-12-11T16:13:00Z" w16du:dateUtc="2024-12-11T09:13:00Z">
        <w:r w:rsidR="000A4DE0" w:rsidRPr="000A4DE0">
          <w:rPr>
            <w:rPrChange w:id="1383" w:author="Lien Le" w:date="2024-12-11T16:13:00Z" w16du:dateUtc="2024-12-11T09:13:00Z">
              <w:rPr>
                <w:lang w:val="en-US"/>
              </w:rPr>
            </w:rPrChange>
          </w:rPr>
          <w:t xml:space="preserve">quát </w:t>
        </w:r>
      </w:ins>
      <w:r>
        <w:t xml:space="preserve">của khóa luận </w:t>
      </w:r>
      <w:ins w:id="1384" w:author="Lien Le" w:date="2024-12-11T16:10:00Z" w16du:dateUtc="2024-12-11T09:10:00Z">
        <w:r w:rsidR="000A4DE0" w:rsidRPr="000A4DE0">
          <w:rPr>
            <w:rPrChange w:id="1385" w:author="Lien Le" w:date="2024-12-11T16:13:00Z" w16du:dateUtc="2024-12-11T09:13:00Z">
              <w:rPr>
                <w:lang w:val="en-US"/>
              </w:rPr>
            </w:rPrChange>
          </w:rPr>
          <w:t>trước hết là</w:t>
        </w:r>
      </w:ins>
      <w:ins w:id="1386" w:author="Lien Le" w:date="2024-12-11T16:09:00Z" w16du:dateUtc="2024-12-11T09:09:00Z">
        <w:r w:rsidR="000A4DE0" w:rsidRPr="000A4DE0">
          <w:rPr>
            <w:rPrChange w:id="1387" w:author="Lien Le" w:date="2024-12-11T16:13:00Z" w16du:dateUtc="2024-12-11T09:13:00Z">
              <w:rPr>
                <w:lang w:val="en-US"/>
              </w:rPr>
            </w:rPrChange>
          </w:rPr>
          <w:t xml:space="preserve"> ứng dụng kỹ thuật giao dịch theo cặp (Pair Trading và Re</w:t>
        </w:r>
      </w:ins>
      <w:ins w:id="1388" w:author="Lien Le" w:date="2024-12-11T16:10:00Z" w16du:dateUtc="2024-12-11T09:10:00Z">
        <w:r w:rsidR="000A4DE0" w:rsidRPr="000A4DE0">
          <w:rPr>
            <w:rPrChange w:id="1389" w:author="Lien Le" w:date="2024-12-11T16:13:00Z" w16du:dateUtc="2024-12-11T09:13:00Z">
              <w:rPr>
                <w:lang w:val="en-US"/>
              </w:rPr>
            </w:rPrChange>
          </w:rPr>
          <w:t>versal Trading để tìm ra các cặp cổ phi</w:t>
        </w:r>
      </w:ins>
      <w:ins w:id="1390" w:author="Lien Le" w:date="2024-12-11T16:11:00Z" w16du:dateUtc="2024-12-11T09:11:00Z">
        <w:r w:rsidR="000A4DE0" w:rsidRPr="000A4DE0">
          <w:rPr>
            <w:rPrChange w:id="1391" w:author="Lien Le" w:date="2024-12-11T16:13:00Z" w16du:dateUtc="2024-12-11T09:13:00Z">
              <w:rPr>
                <w:lang w:val="en-US"/>
              </w:rPr>
            </w:rPrChange>
          </w:rPr>
          <w:t>ếu nhóm ngành công nghệ ở Việt Nam có sự tương quan với nhau, sau đó áp dụng</w:t>
        </w:r>
      </w:ins>
      <w:del w:id="1392" w:author="Lien Le" w:date="2024-12-11T16:11:00Z" w16du:dateUtc="2024-12-11T09:11:00Z">
        <w:r w:rsidDel="000A4DE0">
          <w:delText>không chỉ là phát triển một</w:delText>
        </w:r>
      </w:del>
      <w:ins w:id="1393" w:author="Lien Le" w:date="2024-12-11T16:11:00Z" w16du:dateUtc="2024-12-11T09:11:00Z">
        <w:r w:rsidR="000A4DE0" w:rsidRPr="000A4DE0">
          <w:rPr>
            <w:rPrChange w:id="1394" w:author="Lien Le" w:date="2024-12-11T16:13:00Z" w16du:dateUtc="2024-12-11T09:13:00Z">
              <w:rPr>
                <w:lang w:val="en-US"/>
              </w:rPr>
            </w:rPrChange>
          </w:rPr>
          <w:t xml:space="preserve"> các</w:t>
        </w:r>
      </w:ins>
      <w:r>
        <w:t xml:space="preserve"> mô hình </w:t>
      </w:r>
      <w:ins w:id="1395" w:author="Lien Le" w:date="2024-12-11T16:11:00Z" w16du:dateUtc="2024-12-11T09:11:00Z">
        <w:r w:rsidR="000A4DE0" w:rsidRPr="000A4DE0">
          <w:rPr>
            <w:rPrChange w:id="1396" w:author="Lien Le" w:date="2024-12-11T16:13:00Z" w16du:dateUtc="2024-12-11T09:13:00Z">
              <w:rPr>
                <w:lang w:val="en-US"/>
              </w:rPr>
            </w:rPrChange>
          </w:rPr>
          <w:t xml:space="preserve">học máy để </w:t>
        </w:r>
      </w:ins>
      <w:r>
        <w:t>dự đoán chính xác</w:t>
      </w:r>
      <w:ins w:id="1397" w:author="Lien Le" w:date="2024-12-11T16:11:00Z" w16du:dateUtc="2024-12-11T09:11:00Z">
        <w:r w:rsidR="000A4DE0" w:rsidRPr="000A4DE0">
          <w:rPr>
            <w:rPrChange w:id="1398" w:author="Lien Le" w:date="2024-12-11T16:13:00Z" w16du:dateUtc="2024-12-11T09:13:00Z">
              <w:rPr>
                <w:lang w:val="en-US"/>
              </w:rPr>
            </w:rPrChange>
          </w:rPr>
          <w:t xml:space="preserve"> sự biến động giá cổ phiếu. Trên cơ sở đó, nghiên cứu đề xuất các phương án để </w:t>
        </w:r>
      </w:ins>
      <w:ins w:id="1399" w:author="Lien Le" w:date="2024-12-11T16:12:00Z" w16du:dateUtc="2024-12-11T09:12:00Z">
        <w:r w:rsidR="000A4DE0" w:rsidRPr="000A4DE0">
          <w:rPr>
            <w:rPrChange w:id="1400" w:author="Lien Le" w:date="2024-12-11T16:13:00Z" w16du:dateUtc="2024-12-11T09:13:00Z">
              <w:rPr>
                <w:lang w:val="en-US"/>
              </w:rPr>
            </w:rPrChange>
          </w:rPr>
          <w:t>tối ưu hóa lợi nhuận của nhà đầu tư khi tham gia mua bán cổ phiếu nhóm ngành công nghệ. Kết quả nghiên cứu</w:t>
        </w:r>
      </w:ins>
      <w:del w:id="1401" w:author="Lien Le" w:date="2024-12-11T16:12:00Z" w16du:dateUtc="2024-12-11T09:12:00Z">
        <w:r w:rsidDel="000A4DE0">
          <w:delText xml:space="preserve"> mà còn</w:delText>
        </w:r>
      </w:del>
      <w:r>
        <w:t xml:space="preserve"> tạo ra nền tảng </w:t>
      </w:r>
      <w:del w:id="1402" w:author="Lien Le" w:date="2024-12-11T16:12:00Z" w16du:dateUtc="2024-12-11T09:12:00Z">
        <w:r w:rsidDel="000A4DE0">
          <w:delText xml:space="preserve">nghiên cứu </w:delText>
        </w:r>
      </w:del>
      <w:r>
        <w:t>cho việc áp dụng trí tuệ nhân tạo trong</w:t>
      </w:r>
      <w:ins w:id="1403" w:author="Lien Le" w:date="2024-12-11T16:12:00Z" w16du:dateUtc="2024-12-11T09:12:00Z">
        <w:r w:rsidR="000A4DE0" w:rsidRPr="000A4DE0">
          <w:rPr>
            <w:rPrChange w:id="1404" w:author="Lien Le" w:date="2024-12-11T16:13:00Z" w16du:dateUtc="2024-12-11T09:13:00Z">
              <w:rPr>
                <w:lang w:val="en-US"/>
              </w:rPr>
            </w:rPrChange>
          </w:rPr>
          <w:t xml:space="preserve"> lĩnh vực</w:t>
        </w:r>
      </w:ins>
      <w:r>
        <w:t xml:space="preserve"> tài chính. </w:t>
      </w:r>
      <w:ins w:id="1405" w:author="Lien Le" w:date="2024-12-11T16:09:00Z" w16du:dateUtc="2024-12-11T09:09:00Z">
        <w:r w:rsidR="000A4DE0">
          <w:t>Qua đó, đề tài hy vọng góp phần vào việc nâng cao chất lượng các phương pháp dự báo giá cổ phiếu, hỗ trợ nhà đầu tư và doanh nghiệp trong chiến lược quản lý tài chính và phát triển bền vững.</w:t>
        </w:r>
      </w:ins>
    </w:p>
    <w:p w14:paraId="1B35D1C6" w14:textId="441B4CC3" w:rsidR="000A4DE0" w:rsidRPr="000A4DE0" w:rsidRDefault="000A4DE0" w:rsidP="000A4DE0">
      <w:pPr>
        <w:jc w:val="both"/>
        <w:rPr>
          <w:ins w:id="1406" w:author="Lien Le" w:date="2024-12-11T16:13:00Z" w16du:dateUtc="2024-12-11T09:13:00Z"/>
          <w:b/>
          <w:bCs/>
          <w:lang w:val="en-US"/>
          <w:rPrChange w:id="1407" w:author="Lien Le" w:date="2024-12-11T16:14:00Z" w16du:dateUtc="2024-12-11T09:14:00Z">
            <w:rPr>
              <w:ins w:id="1408" w:author="Lien Le" w:date="2024-12-11T16:13:00Z" w16du:dateUtc="2024-12-11T09:13:00Z"/>
              <w:lang w:val="en-US"/>
            </w:rPr>
          </w:rPrChange>
        </w:rPr>
      </w:pPr>
      <w:ins w:id="1409" w:author="Lien Le" w:date="2024-12-11T16:13:00Z" w16du:dateUtc="2024-12-11T09:13:00Z">
        <w:r w:rsidRPr="000A4DE0">
          <w:rPr>
            <w:b/>
            <w:bCs/>
            <w:lang w:val="en-US"/>
            <w:rPrChange w:id="1410" w:author="Lien Le" w:date="2024-12-11T16:14:00Z" w16du:dateUtc="2024-12-11T09:14:00Z">
              <w:rPr>
                <w:lang w:val="en-US"/>
              </w:rPr>
            </w:rPrChange>
          </w:rPr>
          <w:lastRenderedPageBreak/>
          <w:t>2.2. Mục tiêu cụ thể</w:t>
        </w:r>
      </w:ins>
    </w:p>
    <w:p w14:paraId="17285E42" w14:textId="18D16330" w:rsidR="00B356BA" w:rsidRDefault="00000000" w:rsidP="000A4DE0">
      <w:pPr>
        <w:ind w:firstLine="720"/>
        <w:jc w:val="both"/>
        <w:pPrChange w:id="1411" w:author="Lien Le" w:date="2024-12-11T16:14:00Z" w16du:dateUtc="2024-12-11T09:14:00Z">
          <w:pPr>
            <w:tabs>
              <w:tab w:val="left" w:pos="880"/>
            </w:tabs>
            <w:spacing w:before="240" w:after="240"/>
          </w:pPr>
        </w:pPrChange>
      </w:pPr>
      <w:del w:id="1412" w:author="Lien Le" w:date="2024-12-11T16:14:00Z" w16du:dateUtc="2024-12-11T09:14:00Z">
        <w:r w:rsidDel="000A4DE0">
          <w:delText>Cụ thể</w:delText>
        </w:r>
      </w:del>
      <w:ins w:id="1413" w:author="Lien Le" w:date="2024-12-11T16:14:00Z" w16du:dateUtc="2024-12-11T09:14:00Z">
        <w:r w:rsidR="000A4DE0" w:rsidRPr="000A4DE0">
          <w:rPr>
            <w:rPrChange w:id="1414" w:author="Lien Le" w:date="2024-12-11T16:14:00Z" w16du:dateUtc="2024-12-11T09:14:00Z">
              <w:rPr>
                <w:lang w:val="en-US"/>
              </w:rPr>
            </w:rPrChange>
          </w:rPr>
          <w:t>Để đạt được mục tiêu tổng quát đã đề ra</w:t>
        </w:r>
      </w:ins>
      <w:r>
        <w:t>,</w:t>
      </w:r>
      <w:ins w:id="1415" w:author="Lien Le" w:date="2024-12-11T16:14:00Z" w16du:dateUtc="2024-12-11T09:14:00Z">
        <w:r w:rsidR="000A4DE0" w:rsidRPr="000A4DE0">
          <w:rPr>
            <w:rPrChange w:id="1416" w:author="Lien Le" w:date="2024-12-11T16:14:00Z" w16du:dateUtc="2024-12-11T09:14:00Z">
              <w:rPr>
                <w:lang w:val="en-US"/>
              </w:rPr>
            </w:rPrChange>
          </w:rPr>
          <w:t xml:space="preserve"> nghiên cứu đã phân rã và làm rõ các</w:t>
        </w:r>
      </w:ins>
      <w:r>
        <w:t xml:space="preserve"> mục tiêu </w:t>
      </w:r>
      <w:del w:id="1417" w:author="Lien Le" w:date="2024-12-11T16:14:00Z" w16du:dateUtc="2024-12-11T09:14:00Z">
        <w:r w:rsidDel="000A4DE0">
          <w:delText xml:space="preserve">chính </w:delText>
        </w:r>
      </w:del>
      <w:ins w:id="1418" w:author="Lien Le" w:date="2024-12-11T16:14:00Z" w16du:dateUtc="2024-12-11T09:14:00Z">
        <w:r w:rsidR="000A4DE0" w:rsidRPr="000A4DE0">
          <w:rPr>
            <w:rPrChange w:id="1419" w:author="Lien Le" w:date="2024-12-11T16:14:00Z" w16du:dateUtc="2024-12-11T09:14:00Z">
              <w:rPr>
                <w:lang w:val="en-US"/>
              </w:rPr>
            </w:rPrChange>
          </w:rPr>
          <w:t>cụ thể</w:t>
        </w:r>
        <w:r w:rsidR="000A4DE0">
          <w:t xml:space="preserve"> </w:t>
        </w:r>
      </w:ins>
      <w:r>
        <w:t>của đề tài bao gồm:</w:t>
      </w:r>
    </w:p>
    <w:p w14:paraId="02B4D030" w14:textId="77777777" w:rsidR="00B356BA" w:rsidRPr="000A4DE0" w:rsidRDefault="00000000" w:rsidP="000A4DE0">
      <w:pPr>
        <w:numPr>
          <w:ilvl w:val="0"/>
          <w:numId w:val="57"/>
        </w:numPr>
        <w:tabs>
          <w:tab w:val="left" w:pos="880"/>
        </w:tabs>
        <w:jc w:val="both"/>
        <w:rPr>
          <w:bCs/>
        </w:rPr>
        <w:pPrChange w:id="1420" w:author="Lien Le" w:date="2024-12-11T16:08:00Z" w16du:dateUtc="2024-12-11T09:08:00Z">
          <w:pPr>
            <w:numPr>
              <w:numId w:val="2"/>
            </w:numPr>
            <w:tabs>
              <w:tab w:val="left" w:pos="880"/>
            </w:tabs>
            <w:spacing w:before="240" w:after="0"/>
            <w:ind w:left="720" w:hanging="360"/>
          </w:pPr>
        </w:pPrChange>
      </w:pPr>
      <w:r w:rsidRPr="000A4DE0">
        <w:rPr>
          <w:bCs/>
          <w:i/>
          <w:iCs/>
          <w:rPrChange w:id="1421" w:author="Lien Le" w:date="2024-12-11T16:08:00Z" w16du:dateUtc="2024-12-11T09:08:00Z">
            <w:rPr>
              <w:b/>
            </w:rPr>
          </w:rPrChange>
        </w:rPr>
        <w:t>Nghiên cứu cơ sở lý thuyết và đặc điểm các mô hình Ridge Linear Regression, ARIMA và LSTM:</w:t>
      </w:r>
      <w:r w:rsidRPr="000A4DE0">
        <w:rPr>
          <w:bCs/>
        </w:rPr>
        <w:t xml:space="preserve"> Tìm hiểu nguyên lý hoạt động, cách thức triển khai và đặc điểm riêng của từng mô hình trong việc xử lý dữ liệu chuỗi thời gian.</w:t>
      </w:r>
    </w:p>
    <w:p w14:paraId="6DA37C7B" w14:textId="77777777" w:rsidR="00B356BA" w:rsidRPr="000A4DE0" w:rsidRDefault="00000000" w:rsidP="000A4DE0">
      <w:pPr>
        <w:numPr>
          <w:ilvl w:val="0"/>
          <w:numId w:val="57"/>
        </w:numPr>
        <w:tabs>
          <w:tab w:val="left" w:pos="880"/>
        </w:tabs>
        <w:jc w:val="both"/>
        <w:rPr>
          <w:bCs/>
        </w:rPr>
        <w:pPrChange w:id="1422" w:author="Lien Le" w:date="2024-12-11T16:08:00Z" w16du:dateUtc="2024-12-11T09:08:00Z">
          <w:pPr>
            <w:numPr>
              <w:numId w:val="2"/>
            </w:numPr>
            <w:tabs>
              <w:tab w:val="left" w:pos="880"/>
            </w:tabs>
            <w:spacing w:before="0" w:after="0"/>
            <w:ind w:left="720" w:hanging="360"/>
          </w:pPr>
        </w:pPrChange>
      </w:pPr>
      <w:r w:rsidRPr="000A4DE0">
        <w:rPr>
          <w:bCs/>
          <w:i/>
          <w:iCs/>
          <w:rPrChange w:id="1423" w:author="Lien Le" w:date="2024-12-11T16:08:00Z" w16du:dateUtc="2024-12-11T09:08:00Z">
            <w:rPr>
              <w:b/>
            </w:rPr>
          </w:rPrChange>
        </w:rPr>
        <w:t>Phân tích các yếu tố ảnh hưởng đến độ chính xác khi dự đoán giá cổ phiếu ngành CNTT:</w:t>
      </w:r>
      <w:r w:rsidRPr="000A4DE0">
        <w:rPr>
          <w:bCs/>
        </w:rPr>
        <w:t xml:space="preserve"> Điều này giúp xác định các yếu tố quan trọng cần được xem xét khi xây dựng và tối ưu hóa các mô hình dự đoán.</w:t>
      </w:r>
    </w:p>
    <w:p w14:paraId="33EB599F" w14:textId="77777777" w:rsidR="00B356BA" w:rsidRPr="000A4DE0" w:rsidRDefault="00000000" w:rsidP="000A4DE0">
      <w:pPr>
        <w:numPr>
          <w:ilvl w:val="0"/>
          <w:numId w:val="57"/>
        </w:numPr>
        <w:tabs>
          <w:tab w:val="left" w:pos="880"/>
        </w:tabs>
        <w:jc w:val="both"/>
        <w:rPr>
          <w:bCs/>
        </w:rPr>
        <w:pPrChange w:id="1424" w:author="Lien Le" w:date="2024-12-11T16:08:00Z" w16du:dateUtc="2024-12-11T09:08:00Z">
          <w:pPr>
            <w:numPr>
              <w:numId w:val="2"/>
            </w:numPr>
            <w:tabs>
              <w:tab w:val="left" w:pos="880"/>
            </w:tabs>
            <w:spacing w:before="0" w:after="0"/>
            <w:ind w:left="720" w:hanging="360"/>
          </w:pPr>
        </w:pPrChange>
      </w:pPr>
      <w:r w:rsidRPr="000A4DE0">
        <w:rPr>
          <w:bCs/>
          <w:i/>
          <w:iCs/>
          <w:rPrChange w:id="1425" w:author="Lien Le" w:date="2024-12-11T16:08:00Z" w16du:dateUtc="2024-12-11T09:08:00Z">
            <w:rPr>
              <w:b/>
            </w:rPr>
          </w:rPrChange>
        </w:rPr>
        <w:t>Thu thập và xử lý dữ liệu từ thị trường chứng khoán Việt Nam:</w:t>
      </w:r>
      <w:r w:rsidRPr="000A4DE0">
        <w:rPr>
          <w:bCs/>
        </w:rPr>
        <w:t xml:space="preserve"> Thu thập dữ liệu lịch sử giá cổ phiếu từ các công ty CNTT lớn như FPT, CMC (CMG), Viettel (VTP) và Digiworld (DGW). Xử lý dữ liệu bao gồm làm sạch, chuẩn hóa, và xây dựng bộ đặc trưng đầu vào phù hợp với từng mô hình.</w:t>
      </w:r>
    </w:p>
    <w:p w14:paraId="66D9F88F" w14:textId="77777777" w:rsidR="00B356BA" w:rsidRPr="000A4DE0" w:rsidRDefault="00000000" w:rsidP="000A4DE0">
      <w:pPr>
        <w:numPr>
          <w:ilvl w:val="0"/>
          <w:numId w:val="57"/>
        </w:numPr>
        <w:tabs>
          <w:tab w:val="left" w:pos="880"/>
        </w:tabs>
        <w:jc w:val="both"/>
        <w:rPr>
          <w:bCs/>
        </w:rPr>
        <w:pPrChange w:id="1426" w:author="Lien Le" w:date="2024-12-11T16:08:00Z" w16du:dateUtc="2024-12-11T09:08:00Z">
          <w:pPr>
            <w:numPr>
              <w:numId w:val="2"/>
            </w:numPr>
            <w:tabs>
              <w:tab w:val="left" w:pos="880"/>
            </w:tabs>
            <w:spacing w:before="0" w:after="0"/>
            <w:ind w:left="720" w:hanging="360"/>
          </w:pPr>
        </w:pPrChange>
      </w:pPr>
      <w:r w:rsidRPr="000A4DE0">
        <w:rPr>
          <w:bCs/>
          <w:i/>
          <w:iCs/>
          <w:rPrChange w:id="1427" w:author="Lien Le" w:date="2024-12-11T16:08:00Z" w16du:dateUtc="2024-12-11T09:08:00Z">
            <w:rPr>
              <w:b/>
            </w:rPr>
          </w:rPrChange>
        </w:rPr>
        <w:t>Nghiên cứu mối tương quan giữa 10 loại chỉ số tài chính bên cạnh Pair Trading và Reversal Trading:</w:t>
      </w:r>
      <w:r w:rsidRPr="000A4DE0">
        <w:rPr>
          <w:bCs/>
        </w:rPr>
        <w:t xml:space="preserve"> Xác định các mối quan hệ quan trọng giữa giá cổ phiếu của các công ty CNTT thông qua phân tích tương quan (Correlation Analysis). Áp dụng các chiến lược Pair Trading và Reversal Trading dựa trên các mối tương quan này.</w:t>
      </w:r>
    </w:p>
    <w:p w14:paraId="532170F2" w14:textId="77777777" w:rsidR="00B356BA" w:rsidRPr="000A4DE0" w:rsidRDefault="00000000" w:rsidP="000A4DE0">
      <w:pPr>
        <w:numPr>
          <w:ilvl w:val="0"/>
          <w:numId w:val="57"/>
        </w:numPr>
        <w:tabs>
          <w:tab w:val="left" w:pos="880"/>
        </w:tabs>
        <w:jc w:val="both"/>
        <w:rPr>
          <w:bCs/>
        </w:rPr>
        <w:pPrChange w:id="1428" w:author="Lien Le" w:date="2024-12-11T16:08:00Z" w16du:dateUtc="2024-12-11T09:08:00Z">
          <w:pPr>
            <w:numPr>
              <w:numId w:val="2"/>
            </w:numPr>
            <w:tabs>
              <w:tab w:val="left" w:pos="880"/>
            </w:tabs>
            <w:spacing w:before="0" w:after="0"/>
            <w:ind w:left="720" w:hanging="360"/>
          </w:pPr>
        </w:pPrChange>
      </w:pPr>
      <w:r w:rsidRPr="000A4DE0">
        <w:rPr>
          <w:bCs/>
          <w:i/>
          <w:iCs/>
          <w:rPrChange w:id="1429" w:author="Lien Le" w:date="2024-12-11T16:08:00Z" w16du:dateUtc="2024-12-11T09:08:00Z">
            <w:rPr>
              <w:b/>
            </w:rPr>
          </w:rPrChange>
        </w:rPr>
        <w:t>Triển khai các mô hình Ridge Linear Regression, ARIMA và LSTM:</w:t>
      </w:r>
      <w:r w:rsidRPr="000A4DE0">
        <w:rPr>
          <w:bCs/>
        </w:rPr>
        <w:t xml:space="preserve"> Thực hiện tối ưu hóa tham số bằng các phương pháp như Grid Search, Random Search trong quá trình Hyperparameter Tuning cho 3 mô hình: Ridge Regression, ARIMA và LSTM. Kết hợp các kỹ thuật như chọn lọc đặc trưng (Feature Selection) để nâng cao hiệu quả dự đoán.</w:t>
      </w:r>
    </w:p>
    <w:p w14:paraId="44F6DC70" w14:textId="77777777" w:rsidR="00B356BA" w:rsidRPr="000A4DE0" w:rsidRDefault="00000000" w:rsidP="000A4DE0">
      <w:pPr>
        <w:numPr>
          <w:ilvl w:val="0"/>
          <w:numId w:val="57"/>
        </w:numPr>
        <w:tabs>
          <w:tab w:val="left" w:pos="880"/>
        </w:tabs>
        <w:jc w:val="both"/>
        <w:rPr>
          <w:bCs/>
        </w:rPr>
        <w:pPrChange w:id="1430" w:author="Lien Le" w:date="2024-12-11T16:08:00Z" w16du:dateUtc="2024-12-11T09:08:00Z">
          <w:pPr>
            <w:numPr>
              <w:numId w:val="2"/>
            </w:numPr>
            <w:tabs>
              <w:tab w:val="left" w:pos="880"/>
            </w:tabs>
            <w:spacing w:before="0" w:after="0"/>
            <w:ind w:left="720" w:hanging="360"/>
          </w:pPr>
        </w:pPrChange>
      </w:pPr>
      <w:r w:rsidRPr="000A4DE0">
        <w:rPr>
          <w:bCs/>
          <w:i/>
          <w:iCs/>
          <w:rPrChange w:id="1431" w:author="Lien Le" w:date="2024-12-11T16:09:00Z" w16du:dateUtc="2024-12-11T09:09:00Z">
            <w:rPr>
              <w:b/>
            </w:rPr>
          </w:rPrChange>
        </w:rPr>
        <w:t>Đánh giá và so sánh hiệu suất mô hình:</w:t>
      </w:r>
      <w:r w:rsidRPr="000A4DE0">
        <w:rPr>
          <w:bCs/>
        </w:rPr>
        <w:t xml:space="preserve"> Sử dụng các thước đo đánh giá như RMSE, MAE, và R-Squared để so sánh hiệu suất của từng mô hình. Phân tích các ưu nhược điểm của từng mô hình trong bối cảnh biến động thị trường chứng khoán Việt Nam.</w:t>
      </w:r>
    </w:p>
    <w:p w14:paraId="4D739D70" w14:textId="77777777" w:rsidR="00B356BA" w:rsidRPr="000A4DE0" w:rsidRDefault="00000000" w:rsidP="000A4DE0">
      <w:pPr>
        <w:numPr>
          <w:ilvl w:val="0"/>
          <w:numId w:val="57"/>
        </w:numPr>
        <w:tabs>
          <w:tab w:val="left" w:pos="880"/>
        </w:tabs>
        <w:jc w:val="both"/>
        <w:rPr>
          <w:bCs/>
        </w:rPr>
        <w:pPrChange w:id="1432" w:author="Lien Le" w:date="2024-12-11T16:08:00Z" w16du:dateUtc="2024-12-11T09:08:00Z">
          <w:pPr>
            <w:numPr>
              <w:numId w:val="2"/>
            </w:numPr>
            <w:tabs>
              <w:tab w:val="left" w:pos="880"/>
            </w:tabs>
            <w:spacing w:before="0" w:after="240"/>
            <w:ind w:left="720" w:hanging="360"/>
          </w:pPr>
        </w:pPrChange>
      </w:pPr>
      <w:r w:rsidRPr="000A4DE0">
        <w:rPr>
          <w:bCs/>
          <w:i/>
          <w:iCs/>
          <w:rPrChange w:id="1433" w:author="Lien Le" w:date="2024-12-11T16:09:00Z" w16du:dateUtc="2024-12-11T09:09:00Z">
            <w:rPr>
              <w:b/>
            </w:rPr>
          </w:rPrChange>
        </w:rPr>
        <w:t>Ứng dụng thực tiễn và đề xuất cải tiến:</w:t>
      </w:r>
      <w:r w:rsidRPr="000A4DE0">
        <w:rPr>
          <w:bCs/>
        </w:rPr>
        <w:t xml:space="preserve"> Nghiên cứu góp phần vào sự phát triển việc dự báo giá cổ phiếu, giúp hỗ trợ các nhà đầu tư trong việc quản lý danh mục đầu tư.</w:t>
      </w:r>
    </w:p>
    <w:p w14:paraId="676BA8FA" w14:textId="4412CE3B" w:rsidR="00B356BA" w:rsidDel="000A4DE0" w:rsidRDefault="00000000" w:rsidP="000A4DE0">
      <w:pPr>
        <w:pStyle w:val="Heading2"/>
        <w:ind w:left="0"/>
        <w:rPr>
          <w:del w:id="1434" w:author="Lien Le" w:date="2024-12-11T16:14:00Z" w16du:dateUtc="2024-12-11T09:14:00Z"/>
        </w:rPr>
        <w:pPrChange w:id="1435" w:author="Lien Le" w:date="2024-12-11T16:15:00Z" w16du:dateUtc="2024-12-11T09:15:00Z">
          <w:pPr>
            <w:tabs>
              <w:tab w:val="left" w:pos="880"/>
            </w:tabs>
            <w:spacing w:before="240" w:after="240"/>
          </w:pPr>
        </w:pPrChange>
      </w:pPr>
      <w:del w:id="1436" w:author="Lien Le" w:date="2024-12-11T16:15:00Z" w16du:dateUtc="2024-12-11T09:15:00Z">
        <w:r w:rsidDel="000A4DE0">
          <w:tab/>
        </w:r>
      </w:del>
      <w:del w:id="1437" w:author="Lien Le" w:date="2024-12-11T16:14:00Z" w16du:dateUtc="2024-12-11T09:14:00Z">
        <w:r w:rsidDel="000A4DE0">
          <w:delText>Mục tiêu của đề tài không chỉ là phát triển một mô hình dự đoán chính xác mà còn tạo ra nền tảng nghiên cứu cho việc áp dụng trí tuệ nhân tạo trong tài chính. Qua đó, đề tài hy vọng góp phần vào việc nâng cao chất lượng các phương pháp dự báo giá cổ phiếu, hỗ trợ nhà đầu tư và doanh nghiệp trong chiến lược quản lý tài chính và phát triển bền vững.</w:delText>
        </w:r>
      </w:del>
    </w:p>
    <w:p w14:paraId="283E701D" w14:textId="77777777" w:rsidR="00B356BA" w:rsidRDefault="00000000" w:rsidP="000A4DE0">
      <w:pPr>
        <w:pStyle w:val="Heading2"/>
        <w:ind w:left="0"/>
        <w:pPrChange w:id="1438" w:author="Lien Le" w:date="2024-12-11T16:15:00Z" w16du:dateUtc="2024-12-11T09:15:00Z">
          <w:pPr>
            <w:pStyle w:val="Heading2"/>
            <w:tabs>
              <w:tab w:val="left" w:pos="880"/>
            </w:tabs>
          </w:pPr>
        </w:pPrChange>
      </w:pPr>
      <w:bookmarkStart w:id="1439" w:name="_Toc184828773"/>
      <w:r>
        <w:t>3. Đối tượng và phạm vi nghiên cứu</w:t>
      </w:r>
      <w:bookmarkEnd w:id="1439"/>
    </w:p>
    <w:p w14:paraId="088D7E39" w14:textId="35B195B6" w:rsidR="000A4DE0" w:rsidRPr="000A4DE0" w:rsidRDefault="000A4DE0">
      <w:pPr>
        <w:tabs>
          <w:tab w:val="left" w:pos="880"/>
        </w:tabs>
        <w:spacing w:before="240" w:after="240"/>
        <w:rPr>
          <w:ins w:id="1440" w:author="Lien Le" w:date="2024-12-11T16:15:00Z" w16du:dateUtc="2024-12-11T09:15:00Z"/>
          <w:b/>
          <w:bCs/>
          <w:lang w:val="en-US"/>
          <w:rPrChange w:id="1441" w:author="Lien Le" w:date="2024-12-11T16:15:00Z" w16du:dateUtc="2024-12-11T09:15:00Z">
            <w:rPr>
              <w:ins w:id="1442" w:author="Lien Le" w:date="2024-12-11T16:15:00Z" w16du:dateUtc="2024-12-11T09:15:00Z"/>
              <w:lang w:val="en-US"/>
            </w:rPr>
          </w:rPrChange>
        </w:rPr>
      </w:pPr>
      <w:ins w:id="1443" w:author="Lien Le" w:date="2024-12-11T16:15:00Z" w16du:dateUtc="2024-12-11T09:15:00Z">
        <w:r w:rsidRPr="000A4DE0">
          <w:rPr>
            <w:b/>
            <w:bCs/>
            <w:lang w:val="en-US"/>
            <w:rPrChange w:id="1444" w:author="Lien Le" w:date="2024-12-11T16:15:00Z" w16du:dateUtc="2024-12-11T09:15:00Z">
              <w:rPr>
                <w:lang w:val="en-US"/>
              </w:rPr>
            </w:rPrChange>
          </w:rPr>
          <w:t>3.1. Đối tượng nghiên cứu</w:t>
        </w:r>
      </w:ins>
      <w:r w:rsidR="00000000" w:rsidRPr="000A4DE0">
        <w:rPr>
          <w:b/>
          <w:bCs/>
          <w:rPrChange w:id="1445" w:author="Lien Le" w:date="2024-12-11T16:15:00Z" w16du:dateUtc="2024-12-11T09:15:00Z">
            <w:rPr/>
          </w:rPrChange>
        </w:rPr>
        <w:tab/>
      </w:r>
    </w:p>
    <w:p w14:paraId="38688E1B" w14:textId="77777777" w:rsidR="001F6094" w:rsidRDefault="00000000" w:rsidP="000A4DE0">
      <w:pPr>
        <w:ind w:firstLine="720"/>
        <w:jc w:val="both"/>
        <w:rPr>
          <w:ins w:id="1446" w:author="Lien Le" w:date="2024-12-11T16:16:00Z" w16du:dateUtc="2024-12-11T09:16:00Z"/>
          <w:lang w:val="en-US"/>
        </w:rPr>
      </w:pPr>
      <w:r>
        <w:t xml:space="preserve">Đối tượng nghiên cứu của khóa luận này là giá cổ phiếu của các công ty thuộc ngành Công nghệ Thông tin (CNTT) trên thị trường chứng khoán Việt Nam. Cụ thể, nghiên cứu tập trung vào các cổ phiếu của những công ty CNTT lớn như FPT, CMC (CMG), Viettel (VTP), và Digiworld (DGW). Các công ty này được lựa chọn dựa trên quy mô thị trường, tính thanh khoản cao và sự biến động giá cổ phiếu đáng kể trong khoảng thời gian nghiên cứu. </w:t>
      </w:r>
    </w:p>
    <w:p w14:paraId="4E93274C" w14:textId="79BCEA17" w:rsidR="001F6094" w:rsidRPr="001F6094" w:rsidRDefault="001F6094" w:rsidP="001F6094">
      <w:pPr>
        <w:tabs>
          <w:tab w:val="left" w:pos="880"/>
        </w:tabs>
        <w:spacing w:before="240" w:after="240"/>
        <w:rPr>
          <w:ins w:id="1447" w:author="Lien Le" w:date="2024-12-11T16:16:00Z" w16du:dateUtc="2024-12-11T09:16:00Z"/>
          <w:b/>
          <w:bCs/>
          <w:lang w:val="en-US"/>
          <w:rPrChange w:id="1448" w:author="Lien Le" w:date="2024-12-11T16:16:00Z" w16du:dateUtc="2024-12-11T09:16:00Z">
            <w:rPr>
              <w:ins w:id="1449" w:author="Lien Le" w:date="2024-12-11T16:16:00Z" w16du:dateUtc="2024-12-11T09:16:00Z"/>
              <w:lang w:val="en-US"/>
            </w:rPr>
          </w:rPrChange>
        </w:rPr>
        <w:pPrChange w:id="1450" w:author="Lien Le" w:date="2024-12-11T16:16:00Z" w16du:dateUtc="2024-12-11T09:16:00Z">
          <w:pPr>
            <w:ind w:firstLine="720"/>
            <w:jc w:val="both"/>
          </w:pPr>
        </w:pPrChange>
      </w:pPr>
      <w:ins w:id="1451" w:author="Lien Le" w:date="2024-12-11T16:16:00Z" w16du:dateUtc="2024-12-11T09:16:00Z">
        <w:r w:rsidRPr="001F6094">
          <w:rPr>
            <w:b/>
            <w:bCs/>
            <w:lang w:val="en-US"/>
            <w:rPrChange w:id="1452" w:author="Lien Le" w:date="2024-12-11T16:16:00Z" w16du:dateUtc="2024-12-11T09:16:00Z">
              <w:rPr>
                <w:lang w:val="en-US"/>
              </w:rPr>
            </w:rPrChange>
          </w:rPr>
          <w:lastRenderedPageBreak/>
          <w:t>3.2. Phạm vi nghiên cứu</w:t>
        </w:r>
      </w:ins>
    </w:p>
    <w:p w14:paraId="7E5FD495" w14:textId="3D6FF085" w:rsidR="00B356BA" w:rsidRDefault="00000000" w:rsidP="000A4DE0">
      <w:pPr>
        <w:ind w:firstLine="720"/>
        <w:jc w:val="both"/>
        <w:pPrChange w:id="1453" w:author="Lien Le" w:date="2024-12-11T16:15:00Z" w16du:dateUtc="2024-12-11T09:15:00Z">
          <w:pPr>
            <w:tabs>
              <w:tab w:val="left" w:pos="880"/>
            </w:tabs>
            <w:spacing w:before="240" w:after="240"/>
          </w:pPr>
        </w:pPrChange>
      </w:pPr>
      <w:r>
        <w:t xml:space="preserve">Phạm vi nghiên cứu được xác định rõ ràng theo ba khía cạnh chính: </w:t>
      </w:r>
      <w:del w:id="1454" w:author="Lien Le" w:date="2024-12-11T16:16:00Z" w16du:dateUtc="2024-12-11T09:16:00Z">
        <w:r w:rsidDel="001F6094">
          <w:delText xml:space="preserve">không </w:delText>
        </w:r>
      </w:del>
      <w:ins w:id="1455" w:author="Lien Le" w:date="2024-12-11T16:16:00Z" w16du:dateUtc="2024-12-11T09:16:00Z">
        <w:r w:rsidR="001F6094" w:rsidRPr="001F6094">
          <w:rPr>
            <w:rPrChange w:id="1456" w:author="Lien Le" w:date="2024-12-11T16:16:00Z" w16du:dateUtc="2024-12-11T09:16:00Z">
              <w:rPr>
                <w:lang w:val="en-US"/>
              </w:rPr>
            </w:rPrChange>
          </w:rPr>
          <w:t>K</w:t>
        </w:r>
        <w:r w:rsidR="001F6094">
          <w:t xml:space="preserve">hông </w:t>
        </w:r>
      </w:ins>
      <w:r>
        <w:t>gian, thời gian và nội dung.</w:t>
      </w:r>
    </w:p>
    <w:p w14:paraId="0F1EF279" w14:textId="77777777" w:rsidR="001F6094" w:rsidRPr="001F6094" w:rsidRDefault="00000000" w:rsidP="000A4DE0">
      <w:pPr>
        <w:ind w:firstLine="720"/>
        <w:jc w:val="both"/>
        <w:rPr>
          <w:ins w:id="1457" w:author="Lien Le" w:date="2024-12-11T16:16:00Z" w16du:dateUtc="2024-12-11T09:16:00Z"/>
          <w:rPrChange w:id="1458" w:author="Lien Le" w:date="2024-12-11T16:16:00Z" w16du:dateUtc="2024-12-11T09:16:00Z">
            <w:rPr>
              <w:ins w:id="1459" w:author="Lien Le" w:date="2024-12-11T16:16:00Z" w16du:dateUtc="2024-12-11T09:16:00Z"/>
              <w:lang w:val="en-US"/>
            </w:rPr>
          </w:rPrChange>
        </w:rPr>
      </w:pPr>
      <w:r>
        <w:t xml:space="preserve">Về mặt không gian, nghiên cứu tập trung vào thị trường chứng khoán Việt Nam, bao gồm cả Sở Giao dịch Chứng khoán Hà Nội (HNX) và Sở Giao dịch Chứng khoán TP.HCM (HOSE). Điều này đảm bảo rằng dữ liệu thu thập được phản ánh chính xác và toàn diện về hoạt động của các công ty CNTT trong nước. </w:t>
      </w:r>
    </w:p>
    <w:p w14:paraId="3D6B6658" w14:textId="1F6F6268" w:rsidR="00B356BA" w:rsidRDefault="00000000" w:rsidP="000A4DE0">
      <w:pPr>
        <w:ind w:firstLine="720"/>
        <w:jc w:val="both"/>
        <w:pPrChange w:id="1460" w:author="Lien Le" w:date="2024-12-11T16:15:00Z" w16du:dateUtc="2024-12-11T09:15:00Z">
          <w:pPr>
            <w:tabs>
              <w:tab w:val="left" w:pos="880"/>
            </w:tabs>
            <w:spacing w:before="240" w:after="240"/>
          </w:pPr>
        </w:pPrChange>
      </w:pPr>
      <w:r>
        <w:t>Về mặt thời gian, phân tích dữ liệu được thực hiện từ tháng 1 năm 2019 đến tháng 12 năm 2023, nhằm cung cấp một khoảng thời gian đủ dài để đánh giá xu hướng và biến động giá cổ phiếu, bao gồm cả các giai đoạn kinh tế ổn định và biến động như đại dịch COVID-19.</w:t>
      </w:r>
    </w:p>
    <w:p w14:paraId="5C420E84" w14:textId="1B2E3EB7" w:rsidR="00B356BA" w:rsidRDefault="00000000" w:rsidP="000A4DE0">
      <w:pPr>
        <w:ind w:firstLine="720"/>
        <w:jc w:val="both"/>
        <w:pPrChange w:id="1461" w:author="Lien Le" w:date="2024-12-11T16:15:00Z" w16du:dateUtc="2024-12-11T09:15:00Z">
          <w:pPr>
            <w:tabs>
              <w:tab w:val="left" w:pos="880"/>
            </w:tabs>
            <w:spacing w:before="240" w:after="240"/>
          </w:pPr>
        </w:pPrChange>
      </w:pPr>
      <w:del w:id="1462" w:author="Lien Le" w:date="2024-12-11T16:15:00Z" w16du:dateUtc="2024-12-11T09:15:00Z">
        <w:r w:rsidDel="000A4DE0">
          <w:tab/>
        </w:r>
      </w:del>
      <w:r>
        <w:t>Về mặt nội dung, nghiên cứu tập trung vào việc ứng dụng ba mô hình dự đoán giá cổ phiếu là Ridge Linear Regression, ARIMA và LSTM. Khóa luận sẽ phân tích hiệu quả của từng mô hình trong việc dự báo giá cổ phiếu, so sánh độ chính xác và khả năng ứng dụng thực tế của chúng. Bên cạnh đó, nghiên cứu còn triển khai các chiến lược giao dịch Pair Trading và Reversal Trading dựa trên kết quả dự báo từ các mô hình này, nhằm đánh giá tính khả thi và hiệu quả trong thực tế giao dịch. Việc xác định rõ đối tượng và phạm vi nghiên cứu giúp khóa luận tập trung vào những khía cạnh quan trọng, đảm bảo tính khả thi và độ sâu sắc trong quá trình phân tích và đưa ra kết luận. Đồng thời, phạm vi nghiên cứu cũng định hướng rõ ràng cho việc thu thập dữ liệu, lựa chọn phương pháp nghiên cứu và áp dụng các mô hình dự đoán phù hợp với mục tiêu đề tài.</w:t>
      </w:r>
    </w:p>
    <w:p w14:paraId="6D33C1E8" w14:textId="77777777" w:rsidR="00B356BA" w:rsidRDefault="00000000">
      <w:pPr>
        <w:pStyle w:val="Heading2"/>
        <w:tabs>
          <w:tab w:val="left" w:pos="880"/>
        </w:tabs>
      </w:pPr>
      <w:bookmarkStart w:id="1463" w:name="_Toc184828774"/>
      <w:r>
        <w:t>4. Cấu trúc của khóa luận</w:t>
      </w:r>
      <w:bookmarkEnd w:id="1463"/>
    </w:p>
    <w:p w14:paraId="75A2C6F5" w14:textId="77777777" w:rsidR="00B356BA" w:rsidRDefault="00000000" w:rsidP="001F6094">
      <w:pPr>
        <w:ind w:firstLine="720"/>
        <w:jc w:val="both"/>
        <w:pPrChange w:id="1464" w:author="Lien Le" w:date="2024-12-11T16:16:00Z" w16du:dateUtc="2024-12-11T09:16:00Z">
          <w:pPr>
            <w:tabs>
              <w:tab w:val="left" w:pos="880"/>
            </w:tabs>
            <w:spacing w:before="240" w:after="240"/>
          </w:pPr>
        </w:pPrChange>
      </w:pPr>
      <w:r>
        <w:t>Khóa luận này được cấu trúc thành các chương chính nhằm trình bày một cách logic và mạch lạc các nội dung nghiên cứu. Cụ thể, cấu trúc của khóa luận bao gồm:</w:t>
      </w:r>
    </w:p>
    <w:p w14:paraId="00B79194" w14:textId="35F224EF" w:rsidR="00B356BA" w:rsidRDefault="001F6094" w:rsidP="001F6094">
      <w:pPr>
        <w:pStyle w:val="ListParagraph"/>
        <w:numPr>
          <w:ilvl w:val="0"/>
          <w:numId w:val="58"/>
        </w:numPr>
        <w:tabs>
          <w:tab w:val="left" w:pos="880"/>
        </w:tabs>
        <w:spacing w:before="240" w:after="240"/>
        <w:pPrChange w:id="1465" w:author="Lien Le" w:date="2024-12-11T16:17:00Z" w16du:dateUtc="2024-12-11T09:17:00Z">
          <w:pPr>
            <w:tabs>
              <w:tab w:val="left" w:pos="880"/>
            </w:tabs>
            <w:spacing w:before="240" w:after="240"/>
          </w:pPr>
        </w:pPrChange>
      </w:pPr>
      <w:r w:rsidRPr="001F6094">
        <w:rPr>
          <w:b/>
        </w:rPr>
        <w:t xml:space="preserve">Chương 1: </w:t>
      </w:r>
      <w:ins w:id="1466" w:author="Lien Le" w:date="2024-12-11T16:17:00Z" w16du:dateUtc="2024-12-11T09:17:00Z">
        <w:r>
          <w:rPr>
            <w:b/>
            <w:lang w:val="en-US"/>
          </w:rPr>
          <w:t>M</w:t>
        </w:r>
      </w:ins>
      <w:del w:id="1467" w:author="Lien Le" w:date="2024-12-11T16:17:00Z" w16du:dateUtc="2024-12-11T09:17:00Z">
        <w:r w:rsidRPr="001F6094" w:rsidDel="001F6094">
          <w:rPr>
            <w:b/>
          </w:rPr>
          <w:delText>m</w:delText>
        </w:r>
      </w:del>
      <w:r w:rsidRPr="001F6094">
        <w:rPr>
          <w:b/>
        </w:rPr>
        <w:t>ở đầu</w:t>
      </w:r>
      <w:r w:rsidRPr="001F6094">
        <w:rPr>
          <w:b/>
        </w:rPr>
        <w:br/>
      </w:r>
      <w:ins w:id="1468" w:author="Lien Le" w:date="2024-12-11T16:18:00Z" w16du:dateUtc="2024-12-11T09:18:00Z">
        <w:r>
          <w:rPr>
            <w:lang w:val="en-US"/>
          </w:rPr>
          <w:t xml:space="preserve">Nội dung chương này là nhằm </w:t>
        </w:r>
      </w:ins>
      <w:r>
        <w:t>giới thiệu về tính cấp thiết, mục tiêu, đối tượng và phạm vi nghiên cứu, cũng như cấu trúc tổng thể của khóa luận.</w:t>
      </w:r>
    </w:p>
    <w:p w14:paraId="1D5895E3" w14:textId="3A8241C6" w:rsidR="00B356BA" w:rsidRPr="001F6094" w:rsidRDefault="001F6094" w:rsidP="001F6094">
      <w:pPr>
        <w:pStyle w:val="ListParagraph"/>
        <w:numPr>
          <w:ilvl w:val="0"/>
          <w:numId w:val="58"/>
        </w:numPr>
        <w:tabs>
          <w:tab w:val="left" w:pos="880"/>
        </w:tabs>
        <w:spacing w:before="240" w:after="240"/>
        <w:rPr>
          <w:lang w:val="en-US"/>
          <w:rPrChange w:id="1469" w:author="Lien Le" w:date="2024-12-11T16:18:00Z" w16du:dateUtc="2024-12-11T09:18:00Z">
            <w:rPr/>
          </w:rPrChange>
        </w:rPr>
        <w:pPrChange w:id="1470" w:author="Lien Le" w:date="2024-12-11T16:17:00Z" w16du:dateUtc="2024-12-11T09:17:00Z">
          <w:pPr>
            <w:tabs>
              <w:tab w:val="left" w:pos="880"/>
            </w:tabs>
            <w:spacing w:before="240" w:after="240"/>
          </w:pPr>
        </w:pPrChange>
      </w:pPr>
      <w:r w:rsidRPr="001F6094">
        <w:rPr>
          <w:b/>
        </w:rPr>
        <w:t xml:space="preserve">Chương 2: </w:t>
      </w:r>
      <w:del w:id="1471" w:author="Lien Le" w:date="2024-12-11T16:17:00Z" w16du:dateUtc="2024-12-11T09:17:00Z">
        <w:r w:rsidRPr="001F6094" w:rsidDel="001F6094">
          <w:rPr>
            <w:b/>
          </w:rPr>
          <w:delText xml:space="preserve">mô </w:delText>
        </w:r>
      </w:del>
      <w:ins w:id="1472" w:author="Lien Le" w:date="2024-12-11T16:17:00Z" w16du:dateUtc="2024-12-11T09:17:00Z">
        <w:r>
          <w:rPr>
            <w:b/>
            <w:lang w:val="en-US"/>
          </w:rPr>
          <w:t>M</w:t>
        </w:r>
        <w:r w:rsidRPr="001F6094">
          <w:rPr>
            <w:b/>
          </w:rPr>
          <w:t xml:space="preserve">ô </w:t>
        </w:r>
      </w:ins>
      <w:r w:rsidRPr="001F6094">
        <w:rPr>
          <w:b/>
        </w:rPr>
        <w:t>tả bài toán và khung nghiên cứu</w:t>
      </w:r>
      <w:r w:rsidRPr="001F6094">
        <w:rPr>
          <w:b/>
        </w:rPr>
        <w:br/>
      </w:r>
      <w:ins w:id="1473" w:author="Lien Le" w:date="2024-12-11T16:19:00Z" w16du:dateUtc="2024-12-11T09:19:00Z">
        <w:r>
          <w:rPr>
            <w:lang w:val="en-US"/>
          </w:rPr>
          <w:t xml:space="preserve">Nội dung chương này là nhằm </w:t>
        </w:r>
      </w:ins>
      <w:r w:rsidRPr="001F6094">
        <w:rPr>
          <w:lang w:val="en-US"/>
          <w:rPrChange w:id="1474" w:author="Lien Le" w:date="2024-12-11T16:18:00Z" w16du:dateUtc="2024-12-11T09:18:00Z">
            <w:rPr/>
          </w:rPrChange>
        </w:rPr>
        <w:t>trình bày chi tiết về bài toán nghiên cứu, các phương pháp và khung nghiên cứu được áp dụng trong quá trình thực hiện đề tài.</w:t>
      </w:r>
    </w:p>
    <w:p w14:paraId="6A7AE501" w14:textId="7B136466" w:rsidR="00B356BA" w:rsidRDefault="001F6094" w:rsidP="001F6094">
      <w:pPr>
        <w:pStyle w:val="ListParagraph"/>
        <w:numPr>
          <w:ilvl w:val="0"/>
          <w:numId w:val="58"/>
        </w:numPr>
        <w:tabs>
          <w:tab w:val="left" w:pos="880"/>
        </w:tabs>
        <w:spacing w:before="240" w:after="240"/>
        <w:pPrChange w:id="1475" w:author="Lien Le" w:date="2024-12-11T16:17:00Z" w16du:dateUtc="2024-12-11T09:17:00Z">
          <w:pPr>
            <w:tabs>
              <w:tab w:val="left" w:pos="880"/>
            </w:tabs>
            <w:spacing w:before="240" w:after="240"/>
          </w:pPr>
        </w:pPrChange>
      </w:pPr>
      <w:r w:rsidRPr="001F6094">
        <w:rPr>
          <w:b/>
        </w:rPr>
        <w:t xml:space="preserve">Chương 3: </w:t>
      </w:r>
      <w:del w:id="1476" w:author="Lien Le" w:date="2024-12-11T16:17:00Z" w16du:dateUtc="2024-12-11T09:17:00Z">
        <w:r w:rsidRPr="001F6094" w:rsidDel="001F6094">
          <w:rPr>
            <w:b/>
          </w:rPr>
          <w:delText xml:space="preserve">thu </w:delText>
        </w:r>
      </w:del>
      <w:ins w:id="1477" w:author="Lien Le" w:date="2024-12-11T16:17:00Z" w16du:dateUtc="2024-12-11T09:17:00Z">
        <w:r>
          <w:rPr>
            <w:b/>
            <w:lang w:val="en-US"/>
          </w:rPr>
          <w:t>T</w:t>
        </w:r>
        <w:r w:rsidRPr="001F6094">
          <w:rPr>
            <w:b/>
          </w:rPr>
          <w:t xml:space="preserve">hu </w:t>
        </w:r>
      </w:ins>
      <w:r w:rsidRPr="001F6094">
        <w:rPr>
          <w:b/>
        </w:rPr>
        <w:t>thập và tiền xử lý dữ liệu</w:t>
      </w:r>
      <w:r w:rsidRPr="001F6094">
        <w:rPr>
          <w:b/>
        </w:rPr>
        <w:br/>
      </w:r>
      <w:ins w:id="1478" w:author="Lien Le" w:date="2024-12-11T16:19:00Z" w16du:dateUtc="2024-12-11T09:19:00Z">
        <w:r>
          <w:rPr>
            <w:lang w:val="en-US"/>
          </w:rPr>
          <w:t xml:space="preserve">Nội dung chương này là nhằm </w:t>
        </w:r>
      </w:ins>
      <w:r>
        <w:t>mô tả quá trình thu thập dữ liệu từ thị trường chứng khoán việt nam và các bước tiền xử lý dữ liệu nhằm chuẩn bị cho việc xây dựng mô hình.</w:t>
      </w:r>
    </w:p>
    <w:p w14:paraId="3F9C5038" w14:textId="77777777" w:rsidR="001F6094" w:rsidRPr="001F6094" w:rsidRDefault="001F6094" w:rsidP="001F6094">
      <w:pPr>
        <w:pStyle w:val="ListParagraph"/>
        <w:numPr>
          <w:ilvl w:val="0"/>
          <w:numId w:val="58"/>
        </w:numPr>
        <w:tabs>
          <w:tab w:val="left" w:pos="880"/>
        </w:tabs>
        <w:spacing w:before="240" w:after="240"/>
        <w:rPr>
          <w:ins w:id="1479" w:author="Lien Le" w:date="2024-12-11T16:18:00Z" w16du:dateUtc="2024-12-11T09:18:00Z"/>
          <w:rPrChange w:id="1480" w:author="Lien Le" w:date="2024-12-11T16:18:00Z" w16du:dateUtc="2024-12-11T09:18:00Z">
            <w:rPr>
              <w:ins w:id="1481" w:author="Lien Le" w:date="2024-12-11T16:18:00Z" w16du:dateUtc="2024-12-11T09:18:00Z"/>
              <w:b/>
              <w:lang w:val="en-US"/>
            </w:rPr>
          </w:rPrChange>
        </w:rPr>
      </w:pPr>
      <w:r w:rsidRPr="001F6094">
        <w:rPr>
          <w:b/>
        </w:rPr>
        <w:t xml:space="preserve">Chương 4: </w:t>
      </w:r>
      <w:ins w:id="1482" w:author="Lien Le" w:date="2024-12-11T16:17:00Z" w16du:dateUtc="2024-12-11T09:17:00Z">
        <w:r>
          <w:rPr>
            <w:b/>
            <w:lang w:val="en-US"/>
          </w:rPr>
          <w:t>Ứng dụng kỹ thuật giao d</w:t>
        </w:r>
      </w:ins>
      <w:ins w:id="1483" w:author="Lien Le" w:date="2024-12-11T16:18:00Z" w16du:dateUtc="2024-12-11T09:18:00Z">
        <w:r>
          <w:rPr>
            <w:b/>
            <w:lang w:val="en-US"/>
          </w:rPr>
          <w:t xml:space="preserve">ịch theo cặp </w:t>
        </w:r>
      </w:ins>
      <w:del w:id="1484" w:author="Lien Le" w:date="2024-12-11T16:18:00Z" w16du:dateUtc="2024-12-11T09:18:00Z">
        <w:r w:rsidRPr="001F6094" w:rsidDel="001F6094">
          <w:rPr>
            <w:b/>
          </w:rPr>
          <w:delText>pair trading và reversal trading</w:delText>
        </w:r>
        <w:r w:rsidRPr="001F6094" w:rsidDel="001F6094">
          <w:rPr>
            <w:b/>
          </w:rPr>
          <w:br/>
        </w:r>
      </w:del>
      <w:ins w:id="1485" w:author="Lien Le" w:date="2024-12-11T16:18:00Z" w16du:dateUtc="2024-12-11T09:18:00Z">
        <w:r>
          <w:rPr>
            <w:b/>
            <w:lang w:val="en-US"/>
          </w:rPr>
          <w:t>để tìm ra cặp cổ phiếu tương quan</w:t>
        </w:r>
      </w:ins>
    </w:p>
    <w:p w14:paraId="07B03DE8" w14:textId="58464CE6" w:rsidR="00B356BA" w:rsidRDefault="001F6094" w:rsidP="001F6094">
      <w:pPr>
        <w:pStyle w:val="ListParagraph"/>
        <w:tabs>
          <w:tab w:val="left" w:pos="880"/>
        </w:tabs>
        <w:spacing w:before="240" w:after="240"/>
        <w:pPrChange w:id="1486" w:author="Lien Le" w:date="2024-12-11T16:19:00Z" w16du:dateUtc="2024-12-11T09:19:00Z">
          <w:pPr>
            <w:tabs>
              <w:tab w:val="left" w:pos="880"/>
            </w:tabs>
            <w:spacing w:before="240" w:after="240"/>
          </w:pPr>
        </w:pPrChange>
      </w:pPr>
      <w:ins w:id="1487" w:author="Lien Le" w:date="2024-12-11T16:19:00Z" w16du:dateUtc="2024-12-11T09:19:00Z">
        <w:r>
          <w:rPr>
            <w:lang w:val="en-US"/>
          </w:rPr>
          <w:lastRenderedPageBreak/>
          <w:t xml:space="preserve">Nội dung chương này là nhằm </w:t>
        </w:r>
      </w:ins>
      <w:r>
        <w:t>giới thiệu và phân tích hai chiến lược giao dịch pair trading và reversal trading, bao gồm nguyên lý hoạt động, ví dụ minh họa, ưu điểm và nhược điểm.</w:t>
      </w:r>
    </w:p>
    <w:p w14:paraId="0F43A3AF" w14:textId="16395A72" w:rsidR="00B356BA" w:rsidRDefault="001F6094" w:rsidP="001F6094">
      <w:pPr>
        <w:pStyle w:val="ListParagraph"/>
        <w:numPr>
          <w:ilvl w:val="0"/>
          <w:numId w:val="58"/>
        </w:numPr>
        <w:tabs>
          <w:tab w:val="left" w:pos="880"/>
        </w:tabs>
        <w:spacing w:before="240" w:after="240"/>
        <w:pPrChange w:id="1488" w:author="Lien Le" w:date="2024-12-11T16:17:00Z" w16du:dateUtc="2024-12-11T09:17:00Z">
          <w:pPr>
            <w:tabs>
              <w:tab w:val="left" w:pos="880"/>
            </w:tabs>
            <w:spacing w:before="240" w:after="240"/>
          </w:pPr>
        </w:pPrChange>
      </w:pPr>
      <w:r w:rsidRPr="001F6094">
        <w:rPr>
          <w:b/>
        </w:rPr>
        <w:t xml:space="preserve">Chương 5: </w:t>
      </w:r>
      <w:del w:id="1489" w:author="Lien Le" w:date="2024-12-11T16:19:00Z" w16du:dateUtc="2024-12-11T09:19:00Z">
        <w:r w:rsidRPr="001F6094" w:rsidDel="001F6094">
          <w:rPr>
            <w:b/>
          </w:rPr>
          <w:delText xml:space="preserve">trích </w:delText>
        </w:r>
      </w:del>
      <w:ins w:id="1490" w:author="Lien Le" w:date="2024-12-11T16:19:00Z" w16du:dateUtc="2024-12-11T09:19:00Z">
        <w:r>
          <w:rPr>
            <w:b/>
            <w:lang w:val="en-US"/>
          </w:rPr>
          <w:t>T</w:t>
        </w:r>
        <w:r w:rsidRPr="001F6094">
          <w:rPr>
            <w:b/>
          </w:rPr>
          <w:t xml:space="preserve">rích </w:t>
        </w:r>
      </w:ins>
      <w:r w:rsidRPr="001F6094">
        <w:rPr>
          <w:b/>
        </w:rPr>
        <w:t>xuất đặc trưng và phân tích đặc trưng dữ liệu</w:t>
      </w:r>
      <w:r w:rsidRPr="001F6094">
        <w:rPr>
          <w:b/>
        </w:rPr>
        <w:br/>
      </w:r>
      <w:ins w:id="1491" w:author="Lien Le" w:date="2024-12-11T16:19:00Z" w16du:dateUtc="2024-12-11T09:19:00Z">
        <w:r>
          <w:rPr>
            <w:lang w:val="en-US"/>
          </w:rPr>
          <w:t xml:space="preserve">Nội dung chương này là nhằm </w:t>
        </w:r>
      </w:ins>
      <w:r>
        <w:t>trình bày quá trình trích xuất các đặc trưng từ dữ liệu và phân tích tầm quan trọng của từng đặc trưng đối với việc dự báo giá cổ phiếu.</w:t>
      </w:r>
    </w:p>
    <w:p w14:paraId="30EB1F1B" w14:textId="4C7AEB03" w:rsidR="00B356BA" w:rsidRDefault="001F6094" w:rsidP="001F6094">
      <w:pPr>
        <w:pStyle w:val="ListParagraph"/>
        <w:numPr>
          <w:ilvl w:val="0"/>
          <w:numId w:val="58"/>
        </w:numPr>
        <w:tabs>
          <w:tab w:val="left" w:pos="880"/>
        </w:tabs>
        <w:spacing w:before="240" w:after="240"/>
        <w:pPrChange w:id="1492" w:author="Lien Le" w:date="2024-12-11T16:17:00Z" w16du:dateUtc="2024-12-11T09:17:00Z">
          <w:pPr>
            <w:tabs>
              <w:tab w:val="left" w:pos="880"/>
            </w:tabs>
            <w:spacing w:before="240" w:after="240"/>
          </w:pPr>
        </w:pPrChange>
      </w:pPr>
      <w:r w:rsidRPr="001F6094">
        <w:rPr>
          <w:b/>
        </w:rPr>
        <w:t xml:space="preserve">Chương 6: </w:t>
      </w:r>
      <w:del w:id="1493" w:author="Lien Le" w:date="2024-12-11T16:19:00Z" w16du:dateUtc="2024-12-11T09:19:00Z">
        <w:r w:rsidRPr="001F6094" w:rsidDel="001F6094">
          <w:rPr>
            <w:b/>
          </w:rPr>
          <w:delText xml:space="preserve">triển </w:delText>
        </w:r>
      </w:del>
      <w:ins w:id="1494" w:author="Lien Le" w:date="2024-12-11T16:19:00Z" w16du:dateUtc="2024-12-11T09:19:00Z">
        <w:r>
          <w:rPr>
            <w:b/>
            <w:lang w:val="en-US"/>
          </w:rPr>
          <w:t>T</w:t>
        </w:r>
        <w:r w:rsidRPr="001F6094">
          <w:rPr>
            <w:b/>
          </w:rPr>
          <w:t xml:space="preserve">riển </w:t>
        </w:r>
      </w:ins>
      <w:r w:rsidRPr="001F6094">
        <w:rPr>
          <w:b/>
        </w:rPr>
        <w:t>khai mô hình</w:t>
      </w:r>
      <w:r w:rsidRPr="001F6094">
        <w:rPr>
          <w:b/>
        </w:rPr>
        <w:br/>
      </w:r>
      <w:ins w:id="1495" w:author="Lien Le" w:date="2024-12-11T16:19:00Z" w16du:dateUtc="2024-12-11T09:19:00Z">
        <w:r>
          <w:rPr>
            <w:lang w:val="en-US"/>
          </w:rPr>
          <w:t xml:space="preserve">Nội dung chương này là nhằm </w:t>
        </w:r>
      </w:ins>
      <w:r>
        <w:t>mô tả chi tiết về việc triển khai và huấn luyện các</w:t>
      </w:r>
      <w:ins w:id="1496" w:author="Lien Le" w:date="2024-12-11T16:19:00Z" w16du:dateUtc="2024-12-11T09:19:00Z">
        <w:r>
          <w:rPr>
            <w:lang w:val="en-US"/>
          </w:rPr>
          <w:t xml:space="preserve"> mô hình học máy</w:t>
        </w:r>
      </w:ins>
    </w:p>
    <w:p w14:paraId="471520EE" w14:textId="77777777" w:rsidR="00B356BA" w:rsidRDefault="00B356BA">
      <w:pPr>
        <w:tabs>
          <w:tab w:val="left" w:pos="880"/>
        </w:tabs>
        <w:spacing w:before="240" w:after="240"/>
      </w:pPr>
    </w:p>
    <w:p w14:paraId="109D274D" w14:textId="29A80E88" w:rsidR="0048271E" w:rsidRDefault="0048271E">
      <w:pPr>
        <w:rPr>
          <w:ins w:id="1497" w:author="Lien Le" w:date="2024-12-11T16:22:00Z" w16du:dateUtc="2024-12-11T09:22:00Z"/>
        </w:rPr>
      </w:pPr>
      <w:ins w:id="1498" w:author="Lien Le" w:date="2024-12-11T16:22:00Z" w16du:dateUtc="2024-12-11T09:22:00Z">
        <w:r>
          <w:br w:type="page"/>
        </w:r>
      </w:ins>
    </w:p>
    <w:p w14:paraId="2F423B4B" w14:textId="77777777" w:rsidR="00B356BA" w:rsidRDefault="00B356BA">
      <w:pPr>
        <w:tabs>
          <w:tab w:val="left" w:pos="880"/>
        </w:tabs>
        <w:ind w:left="880"/>
      </w:pPr>
    </w:p>
    <w:p w14:paraId="77F96A78" w14:textId="77777777" w:rsidR="00B356BA" w:rsidRDefault="00000000">
      <w:pPr>
        <w:pStyle w:val="Heading1"/>
        <w:rPr>
          <w:ins w:id="1499" w:author="Lien Le" w:date="2024-12-11T16:22:00Z" w16du:dateUtc="2024-12-11T09:22:00Z"/>
          <w:lang w:val="en-US"/>
        </w:rPr>
      </w:pPr>
      <w:bookmarkStart w:id="1500" w:name="_Toc184828775"/>
      <w:r w:rsidRPr="0048271E">
        <w:rPr>
          <w:rPrChange w:id="1501" w:author="Lien Le" w:date="2024-12-11T16:22:00Z" w16du:dateUtc="2024-12-11T09:22:00Z">
            <w:rPr>
              <w:sz w:val="26"/>
              <w:szCs w:val="26"/>
            </w:rPr>
          </w:rPrChange>
        </w:rPr>
        <w:t>CHƯƠNG 1: TỔNG QUAN VỀ NGHIÊN CỨU</w:t>
      </w:r>
      <w:bookmarkEnd w:id="1500"/>
    </w:p>
    <w:p w14:paraId="0B62331A" w14:textId="77777777" w:rsidR="0048271E" w:rsidRPr="0048271E" w:rsidRDefault="0048271E" w:rsidP="0048271E">
      <w:pPr>
        <w:rPr>
          <w:lang w:val="en-US"/>
          <w:rPrChange w:id="1502" w:author="Lien Le" w:date="2024-12-11T16:22:00Z" w16du:dateUtc="2024-12-11T09:22:00Z">
            <w:rPr>
              <w:sz w:val="26"/>
              <w:szCs w:val="26"/>
            </w:rPr>
          </w:rPrChange>
        </w:rPr>
        <w:pPrChange w:id="1503" w:author="Lien Le" w:date="2024-12-11T16:22:00Z" w16du:dateUtc="2024-12-11T09:22:00Z">
          <w:pPr>
            <w:pStyle w:val="Heading1"/>
          </w:pPr>
        </w:pPrChange>
      </w:pPr>
    </w:p>
    <w:p w14:paraId="367671F5" w14:textId="77777777" w:rsidR="00B356BA" w:rsidRDefault="00000000" w:rsidP="0048271E">
      <w:pPr>
        <w:pStyle w:val="Heading2"/>
        <w:ind w:left="0" w:right="174"/>
        <w:rPr>
          <w:sz w:val="26"/>
          <w:szCs w:val="26"/>
        </w:rPr>
        <w:pPrChange w:id="1504" w:author="Lien Le" w:date="2024-12-11T16:22:00Z" w16du:dateUtc="2024-12-11T09:22:00Z">
          <w:pPr>
            <w:pStyle w:val="Heading2"/>
            <w:ind w:right="174" w:firstLine="160"/>
          </w:pPr>
        </w:pPrChange>
      </w:pPr>
      <w:bookmarkStart w:id="1505" w:name="_Toc184828776"/>
      <w:r>
        <w:rPr>
          <w:sz w:val="26"/>
          <w:szCs w:val="26"/>
        </w:rPr>
        <w:t>1.1. Tổng quan tình hình nghiên cứu trong và ngoài nước</w:t>
      </w:r>
      <w:bookmarkEnd w:id="1505"/>
    </w:p>
    <w:p w14:paraId="78FEA149" w14:textId="77777777" w:rsidR="00B356BA" w:rsidRDefault="00000000">
      <w:pPr>
        <w:spacing w:before="240" w:after="240"/>
        <w:ind w:firstLine="720"/>
        <w:jc w:val="both"/>
      </w:pPr>
      <w:r>
        <w:t>Dự đoán giá cổ phiếu là một lĩnh vực nghiên cứu được quan tâm sâu rộng trên toàn cầu, với sự đóng góp lớn từ cả nghiên cứu trong nước và quốc tế. Tại Việt Nam, nhiều nghiên cứu đã ứng dụng các mô hình truyền thống như ARIMA để dự báo chỉ số VN-Index, cho thấy hiệu quả trong dự đoán ngắn hạn khi kết hợp với các yếu tố kinh tế vĩ mô [1]-[3]. Ngoài ra, mô hình LSTM (Long Short-Term Memory) được áp dụng để nắm bắt xu hướng dài hạn, cải thiện độ chính xác so với các phương pháp truyền thống [4]-[5]. Một số nghiên cứu trong nước cũng đã tích hợp các chỉ báo kỹ thuật như RSI, MACD và Bollinger Bands vào các mô hình học máy để tăng cường khả năng dự báo [6]-[8]. Đặc biệt, các nhóm nghiên cứu tại Đại học Quốc gia TP.HCM và Đại học RMIT đã sử dụng các công cụ học sâu như NODE, đạt độ chính xác cao trong việc dự đoán dài hạn giá cổ phiếu [9]-[10].</w:t>
      </w:r>
    </w:p>
    <w:p w14:paraId="5B7E7331" w14:textId="77777777" w:rsidR="00B356BA" w:rsidRDefault="00000000">
      <w:pPr>
        <w:spacing w:before="240" w:after="240"/>
        <w:ind w:firstLine="720"/>
        <w:jc w:val="both"/>
      </w:pPr>
      <w:r>
        <w:t>Trên thế giới, các nghiên cứu đã khai thác rộng rãi các mô hình dự đoán từ các phương pháp thống kê truyền thống đến các thuật toán học sâu. Smith et al. (2021) đã sử dụng LSTM để dự đoán giá cổ phiếu của Apple và Google, khẳng định hiệu quả vượt trội trong việc xử lý dữ liệu phi tuyến và biến động mạnh [11]. Lee et al. (2022) áp dụng ARIMA để phân tích xu hướng ngắn hạn trong thị trường đầy biến động [12]. Ridge Regression đã được nghiên cứu để tối ưu hóa lựa chọn đặc trưng và xử lý dữ liệu lớn, đặc biệt hiệu quả khi kết hợp với học sâu [13]. Các thuật toán học máy như Random Forest và XGBoost cũng cho thấy kết quả đáng kể trong phân tích các đặc điểm phi tuyến của dữ liệu tài chính [14]-[15]. Ngoài ra, các nghiên cứu hiện đại đã tích hợp các kỹ thuật như ARIMA-GARCH và Transformer để cải thiện hiệu suất và độ chính xác của dự báo giá cổ phiếu [16]-[17]. GAN (Generative Adversarial Networks) đã chứng minh tiềm năng lớn trong việc dự đoán các sự kiện tài chính bất thường [18].</w:t>
      </w:r>
    </w:p>
    <w:p w14:paraId="1D15FA71" w14:textId="77777777" w:rsidR="00B356BA" w:rsidRDefault="00000000">
      <w:pPr>
        <w:spacing w:before="240" w:after="240"/>
        <w:ind w:firstLine="720"/>
        <w:jc w:val="both"/>
      </w:pPr>
      <w:r>
        <w:t>Nhìn chung, các nghiên cứu trong và ngoài nước đã chỉ ra rằng sự kết hợp giữa các mô hình truyền thống như ARIMA, Ridge Regression với các kỹ thuật học sâu hiện đại như LSTM, GAN và Transformer không chỉ cải thiện độ chính xác mà còn mở ra các hướng nghiên cứu mới, đáp ứng nhu cầu ngày càng cao trong dự đoán giá cổ phiếu và phân tích tài chính [19]-[20].</w:t>
      </w:r>
    </w:p>
    <w:p w14:paraId="6F357A25" w14:textId="77777777" w:rsidR="00B356BA" w:rsidRDefault="00B356BA">
      <w:pPr>
        <w:spacing w:before="240" w:after="240"/>
        <w:jc w:val="both"/>
      </w:pPr>
    </w:p>
    <w:p w14:paraId="719BC703" w14:textId="77777777" w:rsidR="00B356BA" w:rsidRDefault="00B356BA">
      <w:pPr>
        <w:pBdr>
          <w:top w:val="nil"/>
          <w:left w:val="nil"/>
          <w:bottom w:val="nil"/>
          <w:right w:val="nil"/>
          <w:between w:val="nil"/>
        </w:pBdr>
        <w:ind w:right="174"/>
        <w:jc w:val="both"/>
        <w:rPr>
          <w:b/>
        </w:rPr>
      </w:pPr>
    </w:p>
    <w:p w14:paraId="002EBBC0" w14:textId="77777777" w:rsidR="00B356BA" w:rsidRPr="0048271E" w:rsidRDefault="00000000" w:rsidP="0048271E">
      <w:pPr>
        <w:pStyle w:val="Heading2"/>
        <w:ind w:left="0" w:right="173"/>
        <w:rPr>
          <w:sz w:val="26"/>
          <w:szCs w:val="26"/>
          <w:rPrChange w:id="1506" w:author="Lien Le" w:date="2024-12-11T16:22:00Z" w16du:dateUtc="2024-12-11T09:22:00Z">
            <w:rPr/>
          </w:rPrChange>
        </w:rPr>
        <w:pPrChange w:id="1507" w:author="Lien Le" w:date="2024-12-11T16:23:00Z" w16du:dateUtc="2024-12-11T09:23:00Z">
          <w:pPr>
            <w:pStyle w:val="Heading2"/>
          </w:pPr>
        </w:pPrChange>
      </w:pPr>
      <w:bookmarkStart w:id="1508" w:name="_Toc184828777"/>
      <w:r w:rsidRPr="0048271E">
        <w:rPr>
          <w:sz w:val="26"/>
          <w:szCs w:val="26"/>
          <w:rPrChange w:id="1509" w:author="Lien Le" w:date="2024-12-11T16:22:00Z" w16du:dateUtc="2024-12-11T09:22:00Z">
            <w:rPr/>
          </w:rPrChange>
        </w:rPr>
        <w:lastRenderedPageBreak/>
        <w:t>1.2. Cơ sở lý thuyết</w:t>
      </w:r>
      <w:bookmarkEnd w:id="1508"/>
    </w:p>
    <w:p w14:paraId="1BE55964" w14:textId="78E22E9C" w:rsidR="00B356BA" w:rsidRDefault="00000000" w:rsidP="0048271E">
      <w:pPr>
        <w:pStyle w:val="Heading3"/>
        <w:ind w:left="0" w:right="173"/>
        <w:pPrChange w:id="1510" w:author="Lien Le" w:date="2024-12-11T16:23:00Z" w16du:dateUtc="2024-12-11T09:23:00Z">
          <w:pPr>
            <w:pStyle w:val="Heading3"/>
            <w:spacing w:before="360" w:after="80"/>
            <w:ind w:left="0" w:right="174"/>
          </w:pPr>
        </w:pPrChange>
      </w:pPr>
      <w:bookmarkStart w:id="1511" w:name="_Toc184828778"/>
      <w:r>
        <w:t xml:space="preserve">1.2.1. </w:t>
      </w:r>
      <w:ins w:id="1512" w:author="Lien Le" w:date="2024-12-11T15:41:00Z" w16du:dateUtc="2024-12-11T08:41:00Z">
        <w:r w:rsidR="00180E2C" w:rsidRPr="00180E2C">
          <w:t>Nhóm cổ phiếu ngành CNTT trên thị trường chứng khoán</w:t>
        </w:r>
        <w:bookmarkEnd w:id="1511"/>
        <w:r w:rsidR="00180E2C" w:rsidRPr="00180E2C" w:rsidDel="00180E2C">
          <w:t xml:space="preserve"> </w:t>
        </w:r>
      </w:ins>
      <w:del w:id="1513" w:author="Lien Le" w:date="2024-12-11T15:41:00Z" w16du:dateUtc="2024-12-11T08:41:00Z">
        <w:r w:rsidDel="00180E2C">
          <w:delText>Ngành CNTT (Ngân hàng, Đầu tư…) trên thị trường chứng khoán</w:delText>
        </w:r>
      </w:del>
    </w:p>
    <w:p w14:paraId="48A3245A" w14:textId="77777777" w:rsidR="00B356BA" w:rsidRPr="0048271E" w:rsidRDefault="00000000" w:rsidP="0048271E">
      <w:pPr>
        <w:pStyle w:val="Heading4"/>
        <w:spacing w:before="120" w:after="120"/>
        <w:ind w:right="173"/>
        <w:rPr>
          <w:sz w:val="26"/>
          <w:szCs w:val="26"/>
          <w:rPrChange w:id="1514" w:author="Lien Le" w:date="2024-12-11T16:24:00Z" w16du:dateUtc="2024-12-11T09:24:00Z">
            <w:rPr/>
          </w:rPrChange>
        </w:rPr>
        <w:pPrChange w:id="1515" w:author="Lien Le" w:date="2024-12-11T16:23:00Z" w16du:dateUtc="2024-12-11T09:23:00Z">
          <w:pPr>
            <w:pStyle w:val="Heading4"/>
            <w:spacing w:before="280" w:after="80"/>
            <w:ind w:right="174"/>
          </w:pPr>
        </w:pPrChange>
      </w:pPr>
      <w:bookmarkStart w:id="1516" w:name="_Toc184828779"/>
      <w:r w:rsidRPr="0048271E">
        <w:rPr>
          <w:sz w:val="26"/>
          <w:szCs w:val="26"/>
          <w:rPrChange w:id="1517" w:author="Lien Le" w:date="2024-12-11T16:24:00Z" w16du:dateUtc="2024-12-11T09:24:00Z">
            <w:rPr/>
          </w:rPrChange>
        </w:rPr>
        <w:t>1.2.1.1. Tổng quan về ngành CNTT trong thị trường chứng khoán</w:t>
      </w:r>
      <w:bookmarkEnd w:id="1516"/>
    </w:p>
    <w:p w14:paraId="35B65C73" w14:textId="77777777" w:rsidR="00B356BA" w:rsidRDefault="00000000">
      <w:pPr>
        <w:spacing w:before="240" w:after="240"/>
        <w:ind w:firstLine="720"/>
        <w:jc w:val="both"/>
      </w:pPr>
      <w:r>
        <w:t>Ngành Công nghệ Thông tin (CNTT) bao gồm các công ty hoạt động trong các lĩnh vực như phát triển phần mềm, dịch vụ công nghệ, viễn thông, và phần cứng máy tính. Ngoài ra, các tổ chức tài chính như ngân hàng và công ty đầu tư cũng được coi là một phần của ngành CNTT khi họ ứng dụng mạnh mẽ các công nghệ tiên tiến trong hoạt động kinh doanh. Trên thị trường chứng khoán, các cổ phiếu của ngành CNTT thường được xem là có tiềm năng tăng trưởng cao, nhưng cũng đi kèm với mức độ biến động lớn.</w:t>
      </w:r>
    </w:p>
    <w:p w14:paraId="300573C2" w14:textId="77777777" w:rsidR="00B356BA" w:rsidRPr="0048271E" w:rsidRDefault="00000000">
      <w:pPr>
        <w:pStyle w:val="Heading4"/>
        <w:spacing w:before="280" w:after="80"/>
        <w:ind w:right="174"/>
        <w:rPr>
          <w:sz w:val="26"/>
          <w:szCs w:val="26"/>
          <w:rPrChange w:id="1518" w:author="Lien Le" w:date="2024-12-11T16:24:00Z" w16du:dateUtc="2024-12-11T09:24:00Z">
            <w:rPr/>
          </w:rPrChange>
        </w:rPr>
      </w:pPr>
      <w:bookmarkStart w:id="1519" w:name="_Toc184828780"/>
      <w:r w:rsidRPr="0048271E">
        <w:rPr>
          <w:sz w:val="26"/>
          <w:szCs w:val="26"/>
          <w:rPrChange w:id="1520" w:author="Lien Le" w:date="2024-12-11T16:24:00Z" w16du:dateUtc="2024-12-11T09:24:00Z">
            <w:rPr/>
          </w:rPrChange>
        </w:rPr>
        <w:t>1.2.1.2. Hiệu suất cổ phiếu của các công ty CNTT so với các ngành khác</w:t>
      </w:r>
      <w:bookmarkEnd w:id="1519"/>
    </w:p>
    <w:p w14:paraId="5C3693FF" w14:textId="77777777" w:rsidR="00B356BA" w:rsidRPr="0048271E" w:rsidRDefault="00000000" w:rsidP="0048271E">
      <w:pPr>
        <w:pStyle w:val="ListParagraph"/>
        <w:numPr>
          <w:ilvl w:val="0"/>
          <w:numId w:val="59"/>
        </w:numPr>
        <w:ind w:right="174"/>
        <w:jc w:val="both"/>
        <w:rPr>
          <w:b/>
          <w:rPrChange w:id="1521" w:author="Lien Le" w:date="2024-12-11T16:23:00Z" w16du:dateUtc="2024-12-11T09:23:00Z">
            <w:rPr/>
          </w:rPrChange>
        </w:rPr>
        <w:pPrChange w:id="1522" w:author="Lien Le" w:date="2024-12-11T16:23:00Z" w16du:dateUtc="2024-12-11T09:23:00Z">
          <w:pPr>
            <w:ind w:left="160" w:right="174"/>
            <w:jc w:val="both"/>
          </w:pPr>
        </w:pPrChange>
      </w:pPr>
      <w:r w:rsidRPr="0048271E">
        <w:rPr>
          <w:b/>
          <w:rPrChange w:id="1523" w:author="Lien Le" w:date="2024-12-11T16:23:00Z" w16du:dateUtc="2024-12-11T09:23:00Z">
            <w:rPr/>
          </w:rPrChange>
        </w:rPr>
        <w:t>Tốc độ tăng trưởng</w:t>
      </w:r>
    </w:p>
    <w:p w14:paraId="34D87228" w14:textId="77777777" w:rsidR="00B356BA" w:rsidRDefault="00000000">
      <w:pPr>
        <w:spacing w:before="240" w:after="240"/>
        <w:ind w:firstLine="720"/>
        <w:jc w:val="both"/>
      </w:pPr>
      <w:r>
        <w:t>Các công ty CNTT thường có tốc độ tăng trưởng doanh thu và lợi nhuận nhanh hơn so với các ngành truyền thống như sản xuất hoặc dịch vụ. Điều này bởi vì các công ty CNTT có khả năng mở rộng quy mô kinh doanh mà không cần đầu tư lớn vào tài sản cố định. Ví dụ, các công ty phần mềm có thể tăng số lượng người dùng mà không cần tăng đáng kể chi phí vận hành.</w:t>
      </w:r>
    </w:p>
    <w:p w14:paraId="6EA03E2C" w14:textId="77777777" w:rsidR="00B356BA" w:rsidRDefault="00000000" w:rsidP="0048271E">
      <w:pPr>
        <w:pStyle w:val="ListParagraph"/>
        <w:numPr>
          <w:ilvl w:val="0"/>
          <w:numId w:val="59"/>
        </w:numPr>
        <w:ind w:right="174"/>
        <w:jc w:val="both"/>
        <w:rPr>
          <w:b/>
        </w:rPr>
        <w:pPrChange w:id="1524" w:author="Lien Le" w:date="2024-12-11T16:23:00Z" w16du:dateUtc="2024-12-11T09:23:00Z">
          <w:pPr>
            <w:ind w:right="174"/>
            <w:jc w:val="both"/>
          </w:pPr>
        </w:pPrChange>
      </w:pPr>
      <w:r>
        <w:rPr>
          <w:b/>
        </w:rPr>
        <w:t>Biến động giá cổ phiếu</w:t>
      </w:r>
    </w:p>
    <w:p w14:paraId="147E0F6E" w14:textId="77777777" w:rsidR="00B356BA" w:rsidRDefault="00000000">
      <w:pPr>
        <w:spacing w:before="240" w:after="240"/>
        <w:ind w:firstLine="720"/>
        <w:jc w:val="both"/>
      </w:pPr>
      <w:r>
        <w:t>Cổ phiếu của các công ty CNTT thường thể hiện mức độ biến động cao hơn so với các ngành khác. Điều này phản ánh sự không chắc chắn về khả năng duy trì tốc độ tăng trưởng và sự phụ thuộc vào các yếu tố công nghệ mới, thay đổi trong nhu cầu thị trường, và cạnh tranh khốc liệt. Tuy nhiên, mức độ biến động này cũng tạo ra cơ hội cho các nhà đầu tư đạt được lợi nhuận cao trong thời gian ngắn.</w:t>
      </w:r>
    </w:p>
    <w:p w14:paraId="4322A2BD" w14:textId="77777777" w:rsidR="00B356BA" w:rsidRDefault="00000000" w:rsidP="0048271E">
      <w:pPr>
        <w:pStyle w:val="ListParagraph"/>
        <w:numPr>
          <w:ilvl w:val="0"/>
          <w:numId w:val="59"/>
        </w:numPr>
        <w:ind w:right="174"/>
        <w:jc w:val="both"/>
        <w:rPr>
          <w:b/>
        </w:rPr>
        <w:pPrChange w:id="1525" w:author="Lien Le" w:date="2024-12-11T16:23:00Z" w16du:dateUtc="2024-12-11T09:23:00Z">
          <w:pPr/>
        </w:pPrChange>
      </w:pPr>
      <w:r>
        <w:rPr>
          <w:b/>
        </w:rPr>
        <w:t>Định giá cổ phiếu</w:t>
      </w:r>
    </w:p>
    <w:p w14:paraId="22C9F3D8" w14:textId="77777777" w:rsidR="00B356BA" w:rsidRDefault="00000000">
      <w:pPr>
        <w:spacing w:before="240" w:after="240"/>
        <w:ind w:firstLine="720"/>
        <w:jc w:val="both"/>
      </w:pPr>
      <w:r>
        <w:t>Các cổ phiếu CNTT thường được định giá dựa trên các chỉ số tài chính khác nhau so với các ngành khác. Thay vì dựa vào lợi nhuận hiện tại, nhà đầu tư thường chú trọng đến tiềm năng tăng trưởng trong tương lai, điều này dẫn đến tỷ lệ P/E (Price-to-Earnings) cao hơn. Điều này có nghĩa là cổ phiếu CNTT có thể được định giá cao hơn so với thực tế lợi nhuận hiện tại của công ty, phản ánh kỳ vọng về tăng trưởng mạnh mẽ trong tương lai.</w:t>
      </w:r>
    </w:p>
    <w:p w14:paraId="389C6E60" w14:textId="77777777" w:rsidR="00B356BA" w:rsidRPr="0048271E" w:rsidRDefault="00000000">
      <w:pPr>
        <w:pStyle w:val="Heading4"/>
        <w:spacing w:before="280" w:after="80"/>
        <w:ind w:right="174" w:firstLine="160"/>
        <w:rPr>
          <w:sz w:val="26"/>
          <w:szCs w:val="26"/>
          <w:rPrChange w:id="1526" w:author="Lien Le" w:date="2024-12-11T16:24:00Z" w16du:dateUtc="2024-12-11T09:24:00Z">
            <w:rPr/>
          </w:rPrChange>
        </w:rPr>
      </w:pPr>
      <w:bookmarkStart w:id="1527" w:name="_Toc184828781"/>
      <w:r w:rsidRPr="0048271E">
        <w:rPr>
          <w:sz w:val="26"/>
          <w:szCs w:val="26"/>
          <w:rPrChange w:id="1528" w:author="Lien Le" w:date="2024-12-11T16:24:00Z" w16du:dateUtc="2024-12-11T09:24:00Z">
            <w:rPr/>
          </w:rPrChange>
        </w:rPr>
        <w:t>1.2.1.3. Các yếu tố ảnh hưởng đến hiệu suất cổ phiếu CNTT</w:t>
      </w:r>
      <w:bookmarkEnd w:id="1527"/>
    </w:p>
    <w:p w14:paraId="64432899" w14:textId="77777777" w:rsidR="00B356BA" w:rsidRDefault="00000000">
      <w:pPr>
        <w:spacing w:before="240" w:after="240"/>
        <w:ind w:firstLine="720"/>
        <w:jc w:val="both"/>
      </w:pPr>
      <w:r>
        <w:t xml:space="preserve">Hiệu suất cổ phiếu của các công ty Công nghệ Thông tin (CNTT) chịu ảnh hưởng bởi nhiều yếu tố quan trọng. Đầu tiên, sự phát triển và ứng dụng các công nghệ mới như trí tuệ </w:t>
      </w:r>
      <w:r>
        <w:lastRenderedPageBreak/>
        <w:t xml:space="preserve">nhân tạo, blockchain và Internet of Things (IoT) mang lại cơ hội tăng trưởng lớn, giúp các công ty CNTT mở rộng quy mô kinh doanh và nâng cao hiệu quả hoạt động. Tuy nhiên, việc không bắt kịp các xu hướng công nghệ này có thể dẫn đến mất thị phần và giảm giá cổ phiếu. </w:t>
      </w:r>
    </w:p>
    <w:p w14:paraId="7F79599C" w14:textId="77777777" w:rsidR="00B356BA" w:rsidRDefault="00000000">
      <w:pPr>
        <w:spacing w:before="240" w:after="240"/>
        <w:ind w:firstLine="720"/>
        <w:jc w:val="both"/>
      </w:pPr>
      <w:r>
        <w:t>Thứ hai, ngành CNTT thường xuyên phải đối mặt với các quy định pháp luật về bảo mật dữ liệu, quyền riêng tư và cạnh tranh. Những thay đổi trong chính sách pháp luật có thể ảnh hưởng trực tiếp đến hoạt động kinh doanh và lợi nhuận của các công ty, từ đó tác động đến giá cổ phiếu.</w:t>
      </w:r>
    </w:p>
    <w:p w14:paraId="6D6FA251" w14:textId="77777777" w:rsidR="00B356BA" w:rsidRDefault="00000000">
      <w:pPr>
        <w:spacing w:before="240" w:after="240"/>
        <w:ind w:firstLine="720"/>
        <w:jc w:val="both"/>
      </w:pPr>
      <w:r>
        <w:t xml:space="preserve"> Cuối cùng, cạnh tranh khốc liệt trong ngành đòi hỏi các công ty phải liên tục đổi mới và cải tiến sản phẩm để duy trì vị thế trên thị trường. Sự xuất hiện của các đối thủ mới hoặc thất bại trong việc phát triển sản phẩm có thể dẫn đến sự suy giảm giá cổ phiếu, làm giảm niềm tin của nhà đầu tư và ảnh hưởng đến hiệu suất tổng thể của công ty.</w:t>
      </w:r>
    </w:p>
    <w:p w14:paraId="51C47792" w14:textId="2EF75708" w:rsidR="00885B80" w:rsidRPr="00BD62AA" w:rsidRDefault="00000000" w:rsidP="00885B80">
      <w:pPr>
        <w:pStyle w:val="Heading3"/>
        <w:ind w:left="0" w:right="173"/>
        <w:rPr>
          <w:ins w:id="1529" w:author="Lien Le" w:date="2024-12-11T16:27:00Z" w16du:dateUtc="2024-12-11T09:27:00Z"/>
          <w:lang w:val="en-US"/>
        </w:rPr>
        <w:pPrChange w:id="1530" w:author="Lien Le" w:date="2024-12-11T16:28:00Z" w16du:dateUtc="2024-12-11T09:28:00Z">
          <w:pPr>
            <w:spacing w:before="240" w:after="240"/>
            <w:ind w:firstLine="720"/>
          </w:pPr>
        </w:pPrChange>
      </w:pPr>
      <w:bookmarkStart w:id="1531" w:name="_Toc184828782"/>
      <w:r>
        <w:t xml:space="preserve">1.2.2. </w:t>
      </w:r>
      <w:bookmarkEnd w:id="1531"/>
      <w:ins w:id="1532" w:author="Lien Le" w:date="2024-12-11T17:03:00Z" w16du:dateUtc="2024-12-11T10:03:00Z">
        <w:r w:rsidR="00BD62AA" w:rsidRPr="00BD62AA">
          <w:rPr>
            <w:lang w:val="en-US"/>
          </w:rPr>
          <w:t>Tổng quan về kỹ thuật giao dịch theo cặp</w:t>
        </w:r>
        <w:r w:rsidR="00BD62AA" w:rsidRPr="00BD62AA">
          <w:rPr>
            <w:lang w:val="en-US"/>
          </w:rPr>
          <w:t xml:space="preserve"> để tìm ra tương quan giữa các cổ phiếu</w:t>
        </w:r>
      </w:ins>
    </w:p>
    <w:p w14:paraId="6C341401" w14:textId="3DBB33F1" w:rsidR="00885B80" w:rsidRDefault="00885B80" w:rsidP="00885B80">
      <w:pPr>
        <w:spacing w:before="240" w:after="240"/>
        <w:ind w:firstLine="720"/>
        <w:jc w:val="both"/>
        <w:rPr>
          <w:ins w:id="1533" w:author="Lien Le" w:date="2024-12-11T16:27:00Z" w16du:dateUtc="2024-12-11T09:27:00Z"/>
        </w:rPr>
        <w:pPrChange w:id="1534" w:author="Lien Le" w:date="2024-12-11T16:28:00Z" w16du:dateUtc="2024-12-11T09:28:00Z">
          <w:pPr>
            <w:spacing w:before="240" w:after="240"/>
            <w:ind w:firstLine="720"/>
          </w:pPr>
        </w:pPrChange>
      </w:pPr>
      <w:ins w:id="1535" w:author="Lien Le" w:date="2024-12-11T16:27:00Z" w16du:dateUtc="2024-12-11T09:27:00Z">
        <w:r>
          <w:t xml:space="preserve">Trong thị trường chứng khoán, các chiến lược giao dịch không chỉ dựa vào việc phân tích các yếu tố riêng lẻ mà còn khai thác mối quan hệ giữa các cổ phiếu. Hai trong số những chiến lược phổ biến nhất, </w:t>
        </w:r>
        <w:r w:rsidRPr="00885B80">
          <w:rPr>
            <w:rPrChange w:id="1536" w:author="Lien Le" w:date="2024-12-11T16:28:00Z" w16du:dateUtc="2024-12-11T09:28:00Z">
              <w:rPr>
                <w:b/>
              </w:rPr>
            </w:rPrChange>
          </w:rPr>
          <w:t>Pair Trading</w:t>
        </w:r>
        <w:r>
          <w:t xml:space="preserve"> và </w:t>
        </w:r>
        <w:r w:rsidRPr="00885B80">
          <w:rPr>
            <w:rPrChange w:id="1537" w:author="Lien Le" w:date="2024-12-11T16:28:00Z" w16du:dateUtc="2024-12-11T09:28:00Z">
              <w:rPr>
                <w:b/>
              </w:rPr>
            </w:rPrChange>
          </w:rPr>
          <w:t>Reversal Trading</w:t>
        </w:r>
        <w:r>
          <w:t>, là các phương pháp giao dịch dựa trên mối tương quan giữa các cổ phiếu, tận dụng sự chênh lệch hoặc biến động để tìm kiếm cơ hội lợi nhuận.</w:t>
        </w:r>
      </w:ins>
    </w:p>
    <w:p w14:paraId="24F05CEE" w14:textId="77777777" w:rsidR="00885B80" w:rsidRDefault="00885B80" w:rsidP="00885B80">
      <w:pPr>
        <w:numPr>
          <w:ilvl w:val="0"/>
          <w:numId w:val="46"/>
        </w:numPr>
        <w:rPr>
          <w:ins w:id="1538" w:author="Lien Le" w:date="2024-12-11T16:27:00Z" w16du:dateUtc="2024-12-11T09:27:00Z"/>
        </w:rPr>
        <w:pPrChange w:id="1539" w:author="Lien Le" w:date="2024-12-11T16:29:00Z" w16du:dateUtc="2024-12-11T09:29:00Z">
          <w:pPr>
            <w:numPr>
              <w:numId w:val="46"/>
            </w:numPr>
            <w:spacing w:before="240" w:after="0"/>
            <w:ind w:left="720" w:hanging="360"/>
          </w:pPr>
        </w:pPrChange>
      </w:pPr>
      <w:ins w:id="1540" w:author="Lien Le" w:date="2024-12-11T16:27:00Z" w16du:dateUtc="2024-12-11T09:27:00Z">
        <w:r>
          <w:rPr>
            <w:b/>
          </w:rPr>
          <w:t>Pair Trading</w:t>
        </w:r>
        <w:r>
          <w:t xml:space="preserve"> khai thác mối tương quan cùng chiều giữa hai cổ phiếu, tập trung vào việc giao dịch khi giá của chúng có sự chênh lệch bất thường so với mức trung bình.</w:t>
        </w:r>
      </w:ins>
    </w:p>
    <w:p w14:paraId="3429E5F6" w14:textId="77777777" w:rsidR="00885B80" w:rsidRDefault="00885B80" w:rsidP="00885B80">
      <w:pPr>
        <w:numPr>
          <w:ilvl w:val="0"/>
          <w:numId w:val="46"/>
        </w:numPr>
        <w:rPr>
          <w:ins w:id="1541" w:author="Lien Le" w:date="2024-12-11T16:27:00Z" w16du:dateUtc="2024-12-11T09:27:00Z"/>
        </w:rPr>
        <w:pPrChange w:id="1542" w:author="Lien Le" w:date="2024-12-11T16:29:00Z" w16du:dateUtc="2024-12-11T09:29:00Z">
          <w:pPr>
            <w:numPr>
              <w:numId w:val="46"/>
            </w:numPr>
            <w:spacing w:before="0" w:after="240"/>
            <w:ind w:left="720" w:hanging="360"/>
          </w:pPr>
        </w:pPrChange>
      </w:pPr>
      <w:ins w:id="1543" w:author="Lien Le" w:date="2024-12-11T16:27:00Z" w16du:dateUtc="2024-12-11T09:27:00Z">
        <w:r>
          <w:rPr>
            <w:b/>
          </w:rPr>
          <w:t>Reversal Trading</w:t>
        </w:r>
        <w:r>
          <w:t xml:space="preserve"> tận dụng mối tương quan ngược chiều giữa hai cổ phiếu, giao dịch dựa trên các xu hướng tăng hoặc giảm mạnh của một cổ phiếu để phản ánh sự thay đổi của cổ phiếu kia.</w:t>
        </w:r>
      </w:ins>
    </w:p>
    <w:p w14:paraId="030ED920" w14:textId="3B969578" w:rsidR="00885B80" w:rsidRPr="00885B80" w:rsidRDefault="00885B80" w:rsidP="00885B80">
      <w:pPr>
        <w:pStyle w:val="Heading4"/>
        <w:spacing w:before="280" w:after="80"/>
        <w:ind w:right="174" w:firstLine="160"/>
        <w:rPr>
          <w:ins w:id="1544" w:author="Lien Le" w:date="2024-12-11T16:27:00Z" w16du:dateUtc="2024-12-11T09:27:00Z"/>
          <w:sz w:val="26"/>
          <w:szCs w:val="26"/>
        </w:rPr>
        <w:pPrChange w:id="1545" w:author="Lien Le" w:date="2024-12-11T16:29:00Z" w16du:dateUtc="2024-12-11T09:29:00Z">
          <w:pPr>
            <w:pStyle w:val="Heading2"/>
            <w:ind w:firstLine="160"/>
          </w:pPr>
        </w:pPrChange>
      </w:pPr>
      <w:bookmarkStart w:id="1546" w:name="_Toc184828783"/>
      <w:ins w:id="1547" w:author="Lien Le" w:date="2024-12-11T16:29:00Z" w16du:dateUtc="2024-12-11T09:29:00Z">
        <w:r w:rsidRPr="00885B80">
          <w:rPr>
            <w:sz w:val="26"/>
            <w:szCs w:val="26"/>
            <w:rPrChange w:id="1548" w:author="Lien Le" w:date="2024-12-11T16:29:00Z" w16du:dateUtc="2024-12-11T09:29:00Z">
              <w:rPr>
                <w:lang w:val="en-US"/>
              </w:rPr>
            </w:rPrChange>
          </w:rPr>
          <w:t xml:space="preserve">1.2.2.1. </w:t>
        </w:r>
      </w:ins>
      <w:ins w:id="1549" w:author="Lien Le" w:date="2024-12-11T16:30:00Z" w16du:dateUtc="2024-12-11T09:30:00Z">
        <w:r>
          <w:rPr>
            <w:sz w:val="26"/>
            <w:szCs w:val="26"/>
            <w:lang w:val="en-US"/>
          </w:rPr>
          <w:t>Tổng quan về</w:t>
        </w:r>
      </w:ins>
      <w:ins w:id="1550" w:author="Lien Le" w:date="2024-12-11T16:29:00Z" w16du:dateUtc="2024-12-11T09:29:00Z">
        <w:r>
          <w:rPr>
            <w:sz w:val="26"/>
            <w:szCs w:val="26"/>
            <w:lang w:val="en-US"/>
          </w:rPr>
          <w:t xml:space="preserve"> k</w:t>
        </w:r>
      </w:ins>
      <w:ins w:id="1551" w:author="Lien Le" w:date="2024-12-11T16:30:00Z" w16du:dateUtc="2024-12-11T09:30:00Z">
        <w:r>
          <w:rPr>
            <w:sz w:val="26"/>
            <w:szCs w:val="26"/>
            <w:lang w:val="en-US"/>
          </w:rPr>
          <w:t xml:space="preserve">ỹ thuật </w:t>
        </w:r>
      </w:ins>
      <w:ins w:id="1552" w:author="Lien Le" w:date="2024-12-11T16:27:00Z" w16du:dateUtc="2024-12-11T09:27:00Z">
        <w:r>
          <w:rPr>
            <w:sz w:val="26"/>
            <w:szCs w:val="26"/>
          </w:rPr>
          <w:t>Pair Trading</w:t>
        </w:r>
        <w:bookmarkEnd w:id="1546"/>
      </w:ins>
    </w:p>
    <w:p w14:paraId="6BAC5FA3" w14:textId="77777777" w:rsidR="00885B80" w:rsidRDefault="00885B80" w:rsidP="00885B80">
      <w:pPr>
        <w:spacing w:before="240" w:after="240"/>
        <w:ind w:firstLine="720"/>
        <w:jc w:val="both"/>
        <w:rPr>
          <w:ins w:id="1553" w:author="Lien Le" w:date="2024-12-11T16:27:00Z" w16du:dateUtc="2024-12-11T09:27:00Z"/>
        </w:rPr>
        <w:pPrChange w:id="1554" w:author="Lien Le" w:date="2024-12-11T16:30:00Z" w16du:dateUtc="2024-12-11T09:30:00Z">
          <w:pPr>
            <w:spacing w:before="240" w:after="240"/>
            <w:ind w:firstLine="720"/>
          </w:pPr>
        </w:pPrChange>
      </w:pPr>
      <w:ins w:id="1555" w:author="Lien Le" w:date="2024-12-11T16:27:00Z" w16du:dateUtc="2024-12-11T09:27:00Z">
        <w:r>
          <w:t xml:space="preserve">Pair Trading là chiến lược giao dịch dựa trên mối tương quan </w:t>
        </w:r>
        <w:r w:rsidRPr="00885B80">
          <w:rPr>
            <w:rPrChange w:id="1556" w:author="Lien Le" w:date="2024-12-11T16:30:00Z" w16du:dateUtc="2024-12-11T09:30:00Z">
              <w:rPr>
                <w:b/>
              </w:rPr>
            </w:rPrChange>
          </w:rPr>
          <w:t>cùng chiều</w:t>
        </w:r>
        <w:r>
          <w:t xml:space="preserve"> giữa hai cổ phiếu. Khi giá của hai cổ phiếu có sự chênh lệch bất thường (so với mức trung bình), nhà đầu tư có thể mua/bán cặp cổ phiếu này để tận dụng cơ hội khi giá quay lại trạng thái cân bằng.</w:t>
        </w:r>
      </w:ins>
    </w:p>
    <w:p w14:paraId="31FB9187" w14:textId="77777777" w:rsidR="00885B80" w:rsidRDefault="00885B80" w:rsidP="00885B80">
      <w:pPr>
        <w:spacing w:before="240" w:after="0"/>
        <w:ind w:firstLine="720"/>
        <w:jc w:val="both"/>
        <w:rPr>
          <w:ins w:id="1557" w:author="Lien Le" w:date="2024-12-11T16:27:00Z" w16du:dateUtc="2024-12-11T09:27:00Z"/>
        </w:rPr>
        <w:pPrChange w:id="1558" w:author="Lien Le" w:date="2024-12-11T16:30:00Z" w16du:dateUtc="2024-12-11T09:30:00Z">
          <w:pPr>
            <w:spacing w:before="240" w:after="0"/>
            <w:ind w:firstLine="720"/>
          </w:pPr>
        </w:pPrChange>
      </w:pPr>
      <w:ins w:id="1559" w:author="Lien Le" w:date="2024-12-11T16:27:00Z" w16du:dateUtc="2024-12-11T09:27:00Z">
        <w:r>
          <w:t xml:space="preserve">Nguyên tắc hoạt động của chiến lược này bao gồm ba điểm chính. </w:t>
        </w:r>
        <w:r>
          <w:rPr>
            <w:b/>
          </w:rPr>
          <w:t>Entry Point</w:t>
        </w:r>
        <w:r>
          <w:t xml:space="preserve"> là khi chênh lệch giá (spread) giữa hai cổ phiếu vượt quá mức ±2 độ lệch chuẩn, trong khi </w:t>
        </w:r>
        <w:r>
          <w:rPr>
            <w:b/>
          </w:rPr>
          <w:t>Exit Point</w:t>
        </w:r>
        <w:r>
          <w:t xml:space="preserve"> xảy ra khi spread quay trở lại mức trung bình. </w:t>
        </w:r>
        <w:r>
          <w:rPr>
            <w:b/>
          </w:rPr>
          <w:t>Stop Loss</w:t>
        </w:r>
        <w:r>
          <w:t xml:space="preserve"> được áp dụng nếu spread vượt quá mức ±3 độ lệch chuẩn, nhằm hạn chế rủi ro thua lỗ.</w:t>
        </w:r>
      </w:ins>
    </w:p>
    <w:p w14:paraId="07946314" w14:textId="2DC5C29D" w:rsidR="00885B80" w:rsidRDefault="00885B80" w:rsidP="00885B80">
      <w:pPr>
        <w:spacing w:before="240" w:after="240"/>
        <w:ind w:firstLine="720"/>
        <w:jc w:val="both"/>
        <w:rPr>
          <w:ins w:id="1560" w:author="Lien Le" w:date="2024-12-11T16:27:00Z" w16du:dateUtc="2024-12-11T09:27:00Z"/>
        </w:rPr>
        <w:pPrChange w:id="1561" w:author="Lien Le" w:date="2024-12-11T16:30:00Z" w16du:dateUtc="2024-12-11T09:30:00Z">
          <w:pPr>
            <w:spacing w:before="0" w:after="0"/>
            <w:ind w:firstLine="720"/>
          </w:pPr>
        </w:pPrChange>
      </w:pPr>
      <w:ins w:id="1562" w:author="Lien Le" w:date="2024-12-11T16:27:00Z" w16du:dateUtc="2024-12-11T09:27:00Z">
        <w:r>
          <w:lastRenderedPageBreak/>
          <w:t>Ví dụ điển hình là cặp cổ phiếu FPT và CMG thường di chuyển cùng chiều. Trong trường hợp FPT tăng giá bất thường so với CMG, nhà đầu tư có thể bán FPT và mua CMG. Khi giá của hai cổ phiếu quay lại trạng thái cân bằng, giao dịch được chốt lời.</w:t>
        </w:r>
      </w:ins>
    </w:p>
    <w:p w14:paraId="217D1439" w14:textId="77777777" w:rsidR="00885B80" w:rsidRDefault="00885B80" w:rsidP="00885B80">
      <w:pPr>
        <w:spacing w:before="240" w:after="240"/>
        <w:ind w:firstLine="720"/>
        <w:jc w:val="both"/>
        <w:rPr>
          <w:ins w:id="1563" w:author="Lien Le" w:date="2024-12-11T16:27:00Z" w16du:dateUtc="2024-12-11T09:27:00Z"/>
        </w:rPr>
        <w:pPrChange w:id="1564" w:author="Lien Le" w:date="2024-12-11T16:30:00Z" w16du:dateUtc="2024-12-11T09:30:00Z">
          <w:pPr>
            <w:spacing w:before="0" w:after="0"/>
          </w:pPr>
        </w:pPrChange>
      </w:pPr>
      <w:ins w:id="1565" w:author="Lien Le" w:date="2024-12-11T16:27:00Z" w16du:dateUtc="2024-12-11T09:27:00Z">
        <w:r>
          <w:t>Chiến lược này có ưu điểm là rủi ro thấp hơn, nhờ vào sự tương quan chặt chẽ giữa hai cổ phiếu, và phù hợp với nhà đầu tư ưa thích sự ổn định. Tuy nhiên, hiệu quả của Pair Trading phụ thuộc vào việc duy trì tương quan giữa các cổ phiếu. Nếu spread biến động mạnh hoặc không có quản lý rủi ro tốt, chiến lược này có thể gây thua lỗ.</w:t>
        </w:r>
      </w:ins>
    </w:p>
    <w:p w14:paraId="567D9EE1" w14:textId="41424597" w:rsidR="00885B80" w:rsidRPr="00885B80" w:rsidRDefault="00885B80" w:rsidP="00885B80">
      <w:pPr>
        <w:pStyle w:val="Heading4"/>
        <w:spacing w:before="280" w:after="80"/>
        <w:ind w:right="174" w:firstLine="160"/>
        <w:rPr>
          <w:ins w:id="1566" w:author="Lien Le" w:date="2024-12-11T16:27:00Z" w16du:dateUtc="2024-12-11T09:27:00Z"/>
          <w:sz w:val="26"/>
          <w:szCs w:val="26"/>
          <w:lang w:val="en-US"/>
          <w:rPrChange w:id="1567" w:author="Lien Le" w:date="2024-12-11T16:31:00Z" w16du:dateUtc="2024-12-11T09:31:00Z">
            <w:rPr>
              <w:ins w:id="1568" w:author="Lien Le" w:date="2024-12-11T16:27:00Z" w16du:dateUtc="2024-12-11T09:27:00Z"/>
              <w:sz w:val="26"/>
              <w:szCs w:val="26"/>
            </w:rPr>
          </w:rPrChange>
        </w:rPr>
        <w:pPrChange w:id="1569" w:author="Lien Le" w:date="2024-12-11T16:31:00Z" w16du:dateUtc="2024-12-11T09:31:00Z">
          <w:pPr>
            <w:pStyle w:val="Heading2"/>
            <w:ind w:firstLine="160"/>
          </w:pPr>
        </w:pPrChange>
      </w:pPr>
      <w:bookmarkStart w:id="1570" w:name="_Toc184828784"/>
      <w:ins w:id="1571" w:author="Lien Le" w:date="2024-12-11T16:31:00Z" w16du:dateUtc="2024-12-11T09:31:00Z">
        <w:r>
          <w:rPr>
            <w:sz w:val="26"/>
            <w:szCs w:val="26"/>
            <w:lang w:val="en-US"/>
          </w:rPr>
          <w:t>1.2.2</w:t>
        </w:r>
      </w:ins>
      <w:ins w:id="1572" w:author="Lien Le" w:date="2024-12-11T16:27:00Z" w16du:dateUtc="2024-12-11T09:27:00Z">
        <w:r w:rsidRPr="00885B80">
          <w:rPr>
            <w:sz w:val="26"/>
            <w:szCs w:val="26"/>
            <w:lang w:val="en-US"/>
            <w:rPrChange w:id="1573" w:author="Lien Le" w:date="2024-12-11T16:31:00Z" w16du:dateUtc="2024-12-11T09:31:00Z">
              <w:rPr>
                <w:sz w:val="26"/>
                <w:szCs w:val="26"/>
              </w:rPr>
            </w:rPrChange>
          </w:rPr>
          <w:t xml:space="preserve">.2. </w:t>
        </w:r>
      </w:ins>
      <w:ins w:id="1574" w:author="Lien Le" w:date="2024-12-11T16:31:00Z" w16du:dateUtc="2024-12-11T09:31:00Z">
        <w:r>
          <w:rPr>
            <w:sz w:val="26"/>
            <w:szCs w:val="26"/>
            <w:lang w:val="en-US"/>
          </w:rPr>
          <w:t xml:space="preserve">Tổng quan về kỹ thuật </w:t>
        </w:r>
      </w:ins>
      <w:ins w:id="1575" w:author="Lien Le" w:date="2024-12-11T16:27:00Z" w16du:dateUtc="2024-12-11T09:27:00Z">
        <w:r w:rsidRPr="00885B80">
          <w:rPr>
            <w:sz w:val="26"/>
            <w:szCs w:val="26"/>
            <w:lang w:val="en-US"/>
            <w:rPrChange w:id="1576" w:author="Lien Le" w:date="2024-12-11T16:31:00Z" w16du:dateUtc="2024-12-11T09:31:00Z">
              <w:rPr>
                <w:sz w:val="26"/>
                <w:szCs w:val="26"/>
              </w:rPr>
            </w:rPrChange>
          </w:rPr>
          <w:t>Reversal Trading</w:t>
        </w:r>
        <w:bookmarkEnd w:id="1570"/>
      </w:ins>
    </w:p>
    <w:p w14:paraId="2C450537" w14:textId="77777777" w:rsidR="00885B80" w:rsidRDefault="00885B80" w:rsidP="00885B80">
      <w:pPr>
        <w:spacing w:before="240" w:after="240"/>
        <w:ind w:firstLine="720"/>
        <w:jc w:val="both"/>
        <w:rPr>
          <w:ins w:id="1577" w:author="Lien Le" w:date="2024-12-11T16:27:00Z" w16du:dateUtc="2024-12-11T09:27:00Z"/>
        </w:rPr>
        <w:pPrChange w:id="1578" w:author="Lien Le" w:date="2024-12-11T16:31:00Z" w16du:dateUtc="2024-12-11T09:31:00Z">
          <w:pPr>
            <w:spacing w:before="240" w:after="240"/>
            <w:ind w:firstLine="720"/>
          </w:pPr>
        </w:pPrChange>
      </w:pPr>
      <w:ins w:id="1579" w:author="Lien Le" w:date="2024-12-11T16:27:00Z" w16du:dateUtc="2024-12-11T09:27:00Z">
        <w:r>
          <w:t xml:space="preserve">Reversal Trading là chiến lược giao dịch dựa trên mối tương quan </w:t>
        </w:r>
        <w:r w:rsidRPr="00885B80">
          <w:rPr>
            <w:rPrChange w:id="1580" w:author="Lien Le" w:date="2024-12-11T16:31:00Z" w16du:dateUtc="2024-12-11T09:31:00Z">
              <w:rPr>
                <w:b/>
              </w:rPr>
            </w:rPrChange>
          </w:rPr>
          <w:t>ngược chiều</w:t>
        </w:r>
        <w:r>
          <w:t xml:space="preserve"> giữa hai cổ phiếu. Khi một cổ phiếu tăng giá mạnh, cổ phiếu còn lại thường giảm giá và ngược lại, tạo cơ hội giao dịch.</w:t>
        </w:r>
      </w:ins>
    </w:p>
    <w:p w14:paraId="043E7C2E" w14:textId="77777777" w:rsidR="00885B80" w:rsidRDefault="00885B80" w:rsidP="00885B80">
      <w:pPr>
        <w:spacing w:before="0" w:after="0"/>
        <w:ind w:firstLine="720"/>
        <w:rPr>
          <w:ins w:id="1581" w:author="Lien Le" w:date="2024-12-11T16:27:00Z" w16du:dateUtc="2024-12-11T09:27:00Z"/>
        </w:rPr>
      </w:pPr>
      <w:ins w:id="1582" w:author="Lien Le" w:date="2024-12-11T16:27:00Z" w16du:dateUtc="2024-12-11T09:27:00Z">
        <w:r>
          <w:t xml:space="preserve">Chiến lược hoạt động dựa trên ba nguyên tắc chính. </w:t>
        </w:r>
        <w:r>
          <w:rPr>
            <w:b/>
          </w:rPr>
          <w:t>Entry Point</w:t>
        </w:r>
        <w:r>
          <w:t xml:space="preserve"> xảy ra khi một cổ phiếu tăng hoặc giảm mạnh vượt quá mức ±2 độ lệch chuẩn. </w:t>
        </w:r>
        <w:r>
          <w:rPr>
            <w:b/>
          </w:rPr>
          <w:t>Exit Point</w:t>
        </w:r>
        <w:r>
          <w:t xml:space="preserve"> được xác định khi giá quay lại trạng thái cân bằng, và </w:t>
        </w:r>
        <w:r>
          <w:rPr>
            <w:b/>
          </w:rPr>
          <w:t>Stop Loss</w:t>
        </w:r>
        <w:r>
          <w:t xml:space="preserve"> được áp dụng nếu biến động giá vượt mức ±3 độ lệch chuẩn để bảo vệ vốn đầu tư.</w:t>
        </w:r>
      </w:ins>
    </w:p>
    <w:p w14:paraId="571AF78E" w14:textId="191EB95F" w:rsidR="00885B80" w:rsidRDefault="00885B80" w:rsidP="00885B80">
      <w:pPr>
        <w:spacing w:before="240" w:after="240"/>
        <w:ind w:firstLine="720"/>
        <w:jc w:val="both"/>
        <w:rPr>
          <w:ins w:id="1583" w:author="Lien Le" w:date="2024-12-11T16:27:00Z" w16du:dateUtc="2024-12-11T09:27:00Z"/>
        </w:rPr>
        <w:pPrChange w:id="1584" w:author="Lien Le" w:date="2024-12-11T16:32:00Z" w16du:dateUtc="2024-12-11T09:32:00Z">
          <w:pPr>
            <w:spacing w:before="0" w:after="0"/>
            <w:ind w:firstLine="720"/>
          </w:pPr>
        </w:pPrChange>
      </w:pPr>
      <w:ins w:id="1585" w:author="Lien Le" w:date="2024-12-11T16:27:00Z" w16du:dateUtc="2024-12-11T09:27:00Z">
        <w:r>
          <w:t>Ví dụ, cặp cổ phiếu VGI và VTL có mối tương quan âm rất mạnh</w:t>
        </w:r>
      </w:ins>
      <w:ins w:id="1586" w:author="Lien Le" w:date="2024-12-11T16:32:00Z" w16du:dateUtc="2024-12-11T09:32:00Z">
        <w:r w:rsidRPr="00885B80">
          <w:rPr>
            <w:rPrChange w:id="1587" w:author="Lien Le" w:date="2024-12-11T16:32:00Z" w16du:dateUtc="2024-12-11T09:32:00Z">
              <w:rPr>
                <w:lang w:val="en-US"/>
              </w:rPr>
            </w:rPrChange>
          </w:rPr>
          <w:t xml:space="preserve">, </w:t>
        </w:r>
      </w:ins>
      <w:ins w:id="1588" w:author="Lien Le" w:date="2024-12-11T16:27:00Z" w16du:dateUtc="2024-12-11T09:27:00Z">
        <w:r>
          <w:t>thường di chuyển ngược chiều. Khi VGI tăng mạnh, nhà đầu tư có thể bán VGI và mua VTL. Khi giá của hai cổ phiếu quay trở lại trạng thái bình thường, giao dịch được chốt lời.</w:t>
        </w:r>
      </w:ins>
    </w:p>
    <w:p w14:paraId="1BAE21C2" w14:textId="06FF0665" w:rsidR="00885B80" w:rsidRPr="00885B80" w:rsidRDefault="00885B80" w:rsidP="00885B80">
      <w:pPr>
        <w:spacing w:before="240" w:after="240"/>
        <w:ind w:firstLine="720"/>
        <w:jc w:val="both"/>
        <w:rPr>
          <w:ins w:id="1589" w:author="Lien Le" w:date="2024-12-11T16:27:00Z" w16du:dateUtc="2024-12-11T09:27:00Z"/>
          <w:lang w:val="en-US"/>
          <w:rPrChange w:id="1590" w:author="Lien Le" w:date="2024-12-11T16:32:00Z" w16du:dateUtc="2024-12-11T09:32:00Z">
            <w:rPr>
              <w:ins w:id="1591" w:author="Lien Le" w:date="2024-12-11T16:27:00Z" w16du:dateUtc="2024-12-11T09:27:00Z"/>
            </w:rPr>
          </w:rPrChange>
        </w:rPr>
        <w:pPrChange w:id="1592" w:author="Lien Le" w:date="2024-12-11T16:32:00Z" w16du:dateUtc="2024-12-11T09:32:00Z">
          <w:pPr>
            <w:spacing w:before="0" w:after="240"/>
          </w:pPr>
        </w:pPrChange>
      </w:pPr>
      <w:ins w:id="1593" w:author="Lien Le" w:date="2024-12-11T16:27:00Z" w16du:dateUtc="2024-12-11T09:27:00Z">
        <w:r>
          <w:t>Chiến lược này có ưu điểm mang lại lợi nhuận cao hơn nhờ tận dụng sự biến động ngược chiều rõ ràng giữa hai cổ phiếu. Tuy nhiên, Reversal Trading đi kèm với rủi ro cao hơn nếu mối tương quan giữa các cổ phiếu yếu đi. Do đó, chiến lược này đòi hỏi quản lý vốn cẩn thận để tránh thua lỗ lớn, và phù hợp với nhà đầu tư sẵn sàng chấp nhận rủi ro cao.</w:t>
        </w:r>
      </w:ins>
      <w:ins w:id="1594" w:author="Lien Le" w:date="2024-12-11T16:32:00Z" w16du:dateUtc="2024-12-11T09:32:00Z">
        <w:r>
          <w:rPr>
            <w:lang w:val="en-US"/>
          </w:rPr>
          <w:t xml:space="preserve"> Dưới đây là bảng so sánh hai kỹ thuật giao d</w:t>
        </w:r>
      </w:ins>
      <w:ins w:id="1595" w:author="Lien Le" w:date="2024-12-11T16:33:00Z" w16du:dateUtc="2024-12-11T09:33:00Z">
        <w:r>
          <w:rPr>
            <w:lang w:val="en-US"/>
          </w:rPr>
          <w:t>ịch theo cặp, Pair Trading và Reversal Trading.</w:t>
        </w:r>
      </w:ins>
    </w:p>
    <w:tbl>
      <w:tblPr>
        <w:tblStyle w:val="afc"/>
        <w:tblW w:w="8775" w:type="dxa"/>
        <w:jc w:val="center"/>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Change w:id="1596" w:author="Lien Le" w:date="2024-12-11T16:32:00Z" w16du:dateUtc="2024-12-11T09:32:00Z">
          <w:tblPr>
            <w:tblStyle w:val="afc"/>
            <w:tblW w:w="877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PrChange>
      </w:tblPr>
      <w:tblGrid>
        <w:gridCol w:w="1470"/>
        <w:gridCol w:w="3810"/>
        <w:gridCol w:w="3495"/>
        <w:tblGridChange w:id="1597">
          <w:tblGrid>
            <w:gridCol w:w="1470"/>
            <w:gridCol w:w="3810"/>
            <w:gridCol w:w="3495"/>
          </w:tblGrid>
        </w:tblGridChange>
      </w:tblGrid>
      <w:tr w:rsidR="00885B80" w14:paraId="16803A66" w14:textId="77777777" w:rsidTr="00885B80">
        <w:trPr>
          <w:trHeight w:val="345"/>
          <w:jc w:val="center"/>
          <w:ins w:id="1598" w:author="Lien Le" w:date="2024-12-11T16:27:00Z" w16du:dateUtc="2024-12-11T09:27:00Z"/>
          <w:trPrChange w:id="1599" w:author="Lien Le" w:date="2024-12-11T16:32:00Z" w16du:dateUtc="2024-12-11T09:32:00Z">
            <w:trPr>
              <w:trHeight w:val="34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00"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BC0E55D" w14:textId="77777777" w:rsidR="00885B80" w:rsidRDefault="00885B80" w:rsidP="00641DD1">
            <w:pPr>
              <w:spacing w:before="240" w:after="240"/>
              <w:jc w:val="center"/>
              <w:rPr>
                <w:ins w:id="1601" w:author="Lien Le" w:date="2024-12-11T16:27:00Z" w16du:dateUtc="2024-12-11T09:27:00Z"/>
                <w:b/>
              </w:rPr>
            </w:pPr>
            <w:ins w:id="1602" w:author="Lien Le" w:date="2024-12-11T16:27:00Z" w16du:dateUtc="2024-12-11T09:27:00Z">
              <w:r>
                <w:rPr>
                  <w:b/>
                </w:rPr>
                <w:t>Tiêu chí</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03"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22BE367" w14:textId="77777777" w:rsidR="00885B80" w:rsidRDefault="00885B80" w:rsidP="00641DD1">
            <w:pPr>
              <w:spacing w:before="240" w:after="240"/>
              <w:jc w:val="center"/>
              <w:rPr>
                <w:ins w:id="1604" w:author="Lien Le" w:date="2024-12-11T16:27:00Z" w16du:dateUtc="2024-12-11T09:27:00Z"/>
                <w:b/>
              </w:rPr>
            </w:pPr>
            <w:ins w:id="1605" w:author="Lien Le" w:date="2024-12-11T16:27:00Z" w16du:dateUtc="2024-12-11T09:27:00Z">
              <w:r>
                <w:rPr>
                  <w:b/>
                </w:rPr>
                <w:t>Pair Trading</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06"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68BF85E3" w14:textId="77777777" w:rsidR="00885B80" w:rsidRDefault="00885B80" w:rsidP="00641DD1">
            <w:pPr>
              <w:spacing w:before="240" w:after="240"/>
              <w:jc w:val="center"/>
              <w:rPr>
                <w:ins w:id="1607" w:author="Lien Le" w:date="2024-12-11T16:27:00Z" w16du:dateUtc="2024-12-11T09:27:00Z"/>
                <w:b/>
              </w:rPr>
            </w:pPr>
            <w:ins w:id="1608" w:author="Lien Le" w:date="2024-12-11T16:27:00Z" w16du:dateUtc="2024-12-11T09:27:00Z">
              <w:r>
                <w:rPr>
                  <w:b/>
                </w:rPr>
                <w:t>Reversal Trading</w:t>
              </w:r>
            </w:ins>
          </w:p>
        </w:tc>
      </w:tr>
      <w:tr w:rsidR="00885B80" w14:paraId="3C44003D" w14:textId="77777777" w:rsidTr="00885B80">
        <w:trPr>
          <w:trHeight w:val="915"/>
          <w:jc w:val="center"/>
          <w:ins w:id="1609" w:author="Lien Le" w:date="2024-12-11T16:27:00Z" w16du:dateUtc="2024-12-11T09:27:00Z"/>
          <w:trPrChange w:id="1610" w:author="Lien Le" w:date="2024-12-11T16:32:00Z" w16du:dateUtc="2024-12-11T09:32:00Z">
            <w:trPr>
              <w:trHeight w:val="91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11"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504D18DF" w14:textId="77777777" w:rsidR="00885B80" w:rsidRDefault="00885B80" w:rsidP="00641DD1">
            <w:pPr>
              <w:spacing w:before="240" w:after="240"/>
              <w:rPr>
                <w:ins w:id="1612" w:author="Lien Le" w:date="2024-12-11T16:27:00Z" w16du:dateUtc="2024-12-11T09:27:00Z"/>
                <w:b/>
              </w:rPr>
            </w:pPr>
            <w:ins w:id="1613" w:author="Lien Le" w:date="2024-12-11T16:27:00Z" w16du:dateUtc="2024-12-11T09:27:00Z">
              <w:r>
                <w:rPr>
                  <w:b/>
                </w:rPr>
                <w:t>Định nghĩa</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14"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8BFF73B" w14:textId="77777777" w:rsidR="00885B80" w:rsidRDefault="00885B80" w:rsidP="00641DD1">
            <w:pPr>
              <w:spacing w:before="240" w:after="240"/>
              <w:rPr>
                <w:ins w:id="1615" w:author="Lien Le" w:date="2024-12-11T16:27:00Z" w16du:dateUtc="2024-12-11T09:27:00Z"/>
              </w:rPr>
            </w:pPr>
            <w:ins w:id="1616" w:author="Lien Le" w:date="2024-12-11T16:27:00Z" w16du:dateUtc="2024-12-11T09:27:00Z">
              <w:r>
                <w:t xml:space="preserve">Giao dịch dựa trên </w:t>
              </w:r>
              <w:r>
                <w:rPr>
                  <w:b/>
                </w:rPr>
                <w:t>mối tương quan cùng chiều</w:t>
              </w:r>
              <w:r>
                <w:t xml:space="preserve"> giữa hai cổ phiếu.</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17"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77C7291" w14:textId="77777777" w:rsidR="00885B80" w:rsidRDefault="00885B80" w:rsidP="00641DD1">
            <w:pPr>
              <w:spacing w:before="240" w:after="240"/>
              <w:rPr>
                <w:ins w:id="1618" w:author="Lien Le" w:date="2024-12-11T16:27:00Z" w16du:dateUtc="2024-12-11T09:27:00Z"/>
              </w:rPr>
            </w:pPr>
            <w:ins w:id="1619" w:author="Lien Le" w:date="2024-12-11T16:27:00Z" w16du:dateUtc="2024-12-11T09:27:00Z">
              <w:r>
                <w:t xml:space="preserve">Giao dịch dựa trên </w:t>
              </w:r>
              <w:r>
                <w:rPr>
                  <w:b/>
                </w:rPr>
                <w:t>mối tương quan ngược chiều</w:t>
              </w:r>
              <w:r>
                <w:t xml:space="preserve"> giữa hai cổ phiếu.</w:t>
              </w:r>
            </w:ins>
          </w:p>
        </w:tc>
      </w:tr>
      <w:tr w:rsidR="00885B80" w14:paraId="3A318DF3" w14:textId="77777777" w:rsidTr="00885B80">
        <w:trPr>
          <w:trHeight w:val="915"/>
          <w:jc w:val="center"/>
          <w:ins w:id="1620" w:author="Lien Le" w:date="2024-12-11T16:27:00Z" w16du:dateUtc="2024-12-11T09:27:00Z"/>
          <w:trPrChange w:id="1621" w:author="Lien Le" w:date="2024-12-11T16:32:00Z" w16du:dateUtc="2024-12-11T09:32:00Z">
            <w:trPr>
              <w:trHeight w:val="91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22"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7C9FCA7" w14:textId="77777777" w:rsidR="00885B80" w:rsidRDefault="00885B80" w:rsidP="00641DD1">
            <w:pPr>
              <w:spacing w:before="240" w:after="240"/>
              <w:rPr>
                <w:ins w:id="1623" w:author="Lien Le" w:date="2024-12-11T16:27:00Z" w16du:dateUtc="2024-12-11T09:27:00Z"/>
                <w:b/>
              </w:rPr>
            </w:pPr>
            <w:ins w:id="1624" w:author="Lien Le" w:date="2024-12-11T16:27:00Z" w16du:dateUtc="2024-12-11T09:27:00Z">
              <w:r>
                <w:rPr>
                  <w:b/>
                </w:rPr>
                <w:t>Nguyên tắc hoạt động</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25"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AEE5A00" w14:textId="77777777" w:rsidR="00885B80" w:rsidRDefault="00885B80" w:rsidP="00641DD1">
            <w:pPr>
              <w:spacing w:before="240" w:after="240"/>
              <w:rPr>
                <w:ins w:id="1626" w:author="Lien Le" w:date="2024-12-11T16:27:00Z" w16du:dateUtc="2024-12-11T09:27:00Z"/>
              </w:rPr>
            </w:pPr>
            <w:ins w:id="1627" w:author="Lien Le" w:date="2024-12-11T16:27:00Z" w16du:dateUtc="2024-12-11T09:27:00Z">
              <w:r>
                <w:t xml:space="preserve">- Khi giá của hai cổ phiếu có chênh lệch bất thường, bạn kỳ vọng </w:t>
              </w:r>
              <w:r>
                <w:lastRenderedPageBreak/>
                <w:t>khoảng cách này sẽ trở lại mức trung bình.</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28"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64FF88D7" w14:textId="77777777" w:rsidR="00885B80" w:rsidRDefault="00885B80" w:rsidP="00641DD1">
            <w:pPr>
              <w:spacing w:before="240" w:after="240"/>
              <w:rPr>
                <w:ins w:id="1629" w:author="Lien Le" w:date="2024-12-11T16:27:00Z" w16du:dateUtc="2024-12-11T09:27:00Z"/>
              </w:rPr>
            </w:pPr>
            <w:ins w:id="1630" w:author="Lien Le" w:date="2024-12-11T16:27:00Z" w16du:dateUtc="2024-12-11T09:27:00Z">
              <w:r>
                <w:lastRenderedPageBreak/>
                <w:t xml:space="preserve">- Khi một cổ phiếu tăng mạnh, cổ phiếu kia có xu hướng giảm </w:t>
              </w:r>
              <w:r>
                <w:lastRenderedPageBreak/>
                <w:t>và ngược lại.</w:t>
              </w:r>
            </w:ins>
          </w:p>
        </w:tc>
      </w:tr>
      <w:tr w:rsidR="00885B80" w14:paraId="5BC9DACA" w14:textId="77777777" w:rsidTr="00885B80">
        <w:trPr>
          <w:trHeight w:val="915"/>
          <w:jc w:val="center"/>
          <w:ins w:id="1631" w:author="Lien Le" w:date="2024-12-11T16:27:00Z" w16du:dateUtc="2024-12-11T09:27:00Z"/>
          <w:trPrChange w:id="1632" w:author="Lien Le" w:date="2024-12-11T16:32:00Z" w16du:dateUtc="2024-12-11T09:32:00Z">
            <w:trPr>
              <w:trHeight w:val="91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33"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A1F880F" w14:textId="77777777" w:rsidR="00885B80" w:rsidRDefault="00885B80" w:rsidP="00641DD1">
            <w:pPr>
              <w:spacing w:before="240" w:after="240"/>
              <w:rPr>
                <w:ins w:id="1634" w:author="Lien Le" w:date="2024-12-11T16:27:00Z" w16du:dateUtc="2024-12-11T09:27:00Z"/>
                <w:b/>
              </w:rPr>
            </w:pPr>
            <w:ins w:id="1635" w:author="Lien Le" w:date="2024-12-11T16:27:00Z" w16du:dateUtc="2024-12-11T09:27:00Z">
              <w:r>
                <w:rPr>
                  <w:b/>
                </w:rPr>
                <w:lastRenderedPageBreak/>
                <w:t>Tương quan</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36"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6B366B0" w14:textId="77777777" w:rsidR="00885B80" w:rsidRDefault="00885B80" w:rsidP="00641DD1">
            <w:pPr>
              <w:spacing w:before="240" w:after="240"/>
              <w:rPr>
                <w:ins w:id="1637" w:author="Lien Le" w:date="2024-12-11T16:27:00Z" w16du:dateUtc="2024-12-11T09:27:00Z"/>
              </w:rPr>
            </w:pPr>
            <w:ins w:id="1638" w:author="Lien Le" w:date="2024-12-11T16:27:00Z" w16du:dateUtc="2024-12-11T09:27:00Z">
              <w:r>
                <w:rPr>
                  <w:b/>
                </w:rPr>
                <w:t>Tương quan dương cao</w:t>
              </w:r>
              <w:r>
                <w:t xml:space="preserve"> (gần 1): Hai cổ phiếu thường di chuyển cùng chiều.</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39"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6B775377" w14:textId="77777777" w:rsidR="00885B80" w:rsidRDefault="00885B80" w:rsidP="00641DD1">
            <w:pPr>
              <w:spacing w:before="240" w:after="240"/>
              <w:rPr>
                <w:ins w:id="1640" w:author="Lien Le" w:date="2024-12-11T16:27:00Z" w16du:dateUtc="2024-12-11T09:27:00Z"/>
              </w:rPr>
            </w:pPr>
            <w:ins w:id="1641" w:author="Lien Le" w:date="2024-12-11T16:27:00Z" w16du:dateUtc="2024-12-11T09:27:00Z">
              <w:r>
                <w:rPr>
                  <w:b/>
                </w:rPr>
                <w:t>Tương quan âm mạnh</w:t>
              </w:r>
              <w:r>
                <w:t xml:space="preserve"> (gần -1): Hai cổ phiếu di chuyển ngược chiều.</w:t>
              </w:r>
            </w:ins>
          </w:p>
        </w:tc>
      </w:tr>
      <w:tr w:rsidR="00885B80" w14:paraId="68AAF20B" w14:textId="77777777" w:rsidTr="00885B80">
        <w:trPr>
          <w:trHeight w:val="915"/>
          <w:jc w:val="center"/>
          <w:ins w:id="1642" w:author="Lien Le" w:date="2024-12-11T16:27:00Z" w16du:dateUtc="2024-12-11T09:27:00Z"/>
          <w:trPrChange w:id="1643" w:author="Lien Le" w:date="2024-12-11T16:32:00Z" w16du:dateUtc="2024-12-11T09:32:00Z">
            <w:trPr>
              <w:trHeight w:val="91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44"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69DB5A36" w14:textId="77777777" w:rsidR="00885B80" w:rsidRDefault="00885B80" w:rsidP="00641DD1">
            <w:pPr>
              <w:spacing w:before="240" w:after="240"/>
              <w:rPr>
                <w:ins w:id="1645" w:author="Lien Le" w:date="2024-12-11T16:27:00Z" w16du:dateUtc="2024-12-11T09:27:00Z"/>
                <w:b/>
              </w:rPr>
            </w:pPr>
            <w:ins w:id="1646" w:author="Lien Le" w:date="2024-12-11T16:27:00Z" w16du:dateUtc="2024-12-11T09:27:00Z">
              <w:r>
                <w:rPr>
                  <w:b/>
                </w:rPr>
                <w:t>Mục tiêu giao dịch</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47"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F20B9DD" w14:textId="77777777" w:rsidR="00885B80" w:rsidRDefault="00885B80" w:rsidP="00641DD1">
            <w:pPr>
              <w:spacing w:before="240" w:after="240"/>
              <w:rPr>
                <w:ins w:id="1648" w:author="Lien Le" w:date="2024-12-11T16:27:00Z" w16du:dateUtc="2024-12-11T09:27:00Z"/>
              </w:rPr>
            </w:pPr>
            <w:ins w:id="1649" w:author="Lien Le" w:date="2024-12-11T16:27:00Z" w16du:dateUtc="2024-12-11T09:27:00Z">
              <w:r>
                <w:t xml:space="preserve">Tận dụng sự </w:t>
              </w:r>
              <w:r>
                <w:rPr>
                  <w:b/>
                </w:rPr>
                <w:t>chênh lệch giá tạm thời</w:t>
              </w:r>
              <w:r>
                <w:t xml:space="preserve"> giữa hai cổ phiếu để kiếm lời khi giá quay về trạng thái bình thường.</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50"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5870A82" w14:textId="77777777" w:rsidR="00885B80" w:rsidRDefault="00885B80" w:rsidP="00641DD1">
            <w:pPr>
              <w:spacing w:before="240" w:after="240"/>
              <w:rPr>
                <w:ins w:id="1651" w:author="Lien Le" w:date="2024-12-11T16:27:00Z" w16du:dateUtc="2024-12-11T09:27:00Z"/>
              </w:rPr>
            </w:pPr>
            <w:ins w:id="1652" w:author="Lien Le" w:date="2024-12-11T16:27:00Z" w16du:dateUtc="2024-12-11T09:27:00Z">
              <w:r>
                <w:t xml:space="preserve">Tận dụng </w:t>
              </w:r>
              <w:r>
                <w:rPr>
                  <w:b/>
                </w:rPr>
                <w:t>xu hướng ngược chiều</w:t>
              </w:r>
              <w:r>
                <w:t xml:space="preserve"> để kiếm lời khi giá cổ phiếu thay đổi theo quy luật ngược chiều.</w:t>
              </w:r>
            </w:ins>
          </w:p>
        </w:tc>
      </w:tr>
      <w:tr w:rsidR="00885B80" w14:paraId="23D7885C" w14:textId="77777777" w:rsidTr="00885B80">
        <w:trPr>
          <w:trHeight w:val="915"/>
          <w:jc w:val="center"/>
          <w:ins w:id="1653" w:author="Lien Le" w:date="2024-12-11T16:27:00Z" w16du:dateUtc="2024-12-11T09:27:00Z"/>
          <w:trPrChange w:id="1654" w:author="Lien Le" w:date="2024-12-11T16:32:00Z" w16du:dateUtc="2024-12-11T09:32:00Z">
            <w:trPr>
              <w:trHeight w:val="91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55"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1148184" w14:textId="77777777" w:rsidR="00885B80" w:rsidRDefault="00885B80" w:rsidP="00641DD1">
            <w:pPr>
              <w:spacing w:before="240" w:after="240"/>
              <w:rPr>
                <w:ins w:id="1656" w:author="Lien Le" w:date="2024-12-11T16:27:00Z" w16du:dateUtc="2024-12-11T09:27:00Z"/>
                <w:b/>
              </w:rPr>
            </w:pPr>
            <w:ins w:id="1657" w:author="Lien Le" w:date="2024-12-11T16:27:00Z" w16du:dateUtc="2024-12-11T09:27:00Z">
              <w:r>
                <w:rPr>
                  <w:b/>
                </w:rPr>
                <w:t>Điểm vào lệnh (Entry Point)</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58"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AB95F8D" w14:textId="77777777" w:rsidR="00885B80" w:rsidRDefault="00885B80" w:rsidP="00641DD1">
            <w:pPr>
              <w:spacing w:before="240" w:after="240"/>
              <w:rPr>
                <w:ins w:id="1659" w:author="Lien Le" w:date="2024-12-11T16:27:00Z" w16du:dateUtc="2024-12-11T09:27:00Z"/>
              </w:rPr>
            </w:pPr>
            <w:ins w:id="1660" w:author="Lien Le" w:date="2024-12-11T16:27:00Z" w16du:dateUtc="2024-12-11T09:27:00Z">
              <w:r>
                <w:t>- Khi chênh lệch giá (spread) vượt quá mức bất thường, ví dụ: ±2 độ lệch chuẩn.</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61"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493595A" w14:textId="77777777" w:rsidR="00885B80" w:rsidRDefault="00885B80" w:rsidP="00641DD1">
            <w:pPr>
              <w:spacing w:before="240" w:after="240"/>
              <w:rPr>
                <w:ins w:id="1662" w:author="Lien Le" w:date="2024-12-11T16:27:00Z" w16du:dateUtc="2024-12-11T09:27:00Z"/>
              </w:rPr>
            </w:pPr>
            <w:ins w:id="1663" w:author="Lien Le" w:date="2024-12-11T16:27:00Z" w16du:dateUtc="2024-12-11T09:27:00Z">
              <w:r>
                <w:t>- Khi một cổ phiếu tăng hoặc giảm mạnh (ví dụ: vượt mức ±2 độ lệch chuẩn so với giá trung bình).</w:t>
              </w:r>
            </w:ins>
          </w:p>
        </w:tc>
      </w:tr>
      <w:tr w:rsidR="00885B80" w14:paraId="0F107CCE" w14:textId="77777777" w:rsidTr="00885B80">
        <w:trPr>
          <w:trHeight w:val="915"/>
          <w:jc w:val="center"/>
          <w:ins w:id="1664" w:author="Lien Le" w:date="2024-12-11T16:27:00Z" w16du:dateUtc="2024-12-11T09:27:00Z"/>
          <w:trPrChange w:id="1665" w:author="Lien Le" w:date="2024-12-11T16:32:00Z" w16du:dateUtc="2024-12-11T09:32:00Z">
            <w:trPr>
              <w:trHeight w:val="91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66"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E96E52A" w14:textId="77777777" w:rsidR="00885B80" w:rsidRDefault="00885B80" w:rsidP="00641DD1">
            <w:pPr>
              <w:spacing w:before="240" w:after="240"/>
              <w:rPr>
                <w:ins w:id="1667" w:author="Lien Le" w:date="2024-12-11T16:27:00Z" w16du:dateUtc="2024-12-11T09:27:00Z"/>
                <w:b/>
              </w:rPr>
            </w:pPr>
            <w:ins w:id="1668" w:author="Lien Le" w:date="2024-12-11T16:27:00Z" w16du:dateUtc="2024-12-11T09:27:00Z">
              <w:r>
                <w:rPr>
                  <w:b/>
                </w:rPr>
                <w:t>Điểm thoát lệnh (Exit Point)</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69"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DE22CC7" w14:textId="77777777" w:rsidR="00885B80" w:rsidRDefault="00885B80" w:rsidP="00641DD1">
            <w:pPr>
              <w:spacing w:before="240" w:after="240"/>
              <w:rPr>
                <w:ins w:id="1670" w:author="Lien Le" w:date="2024-12-11T16:27:00Z" w16du:dateUtc="2024-12-11T09:27:00Z"/>
              </w:rPr>
            </w:pPr>
            <w:ins w:id="1671" w:author="Lien Le" w:date="2024-12-11T16:27:00Z" w16du:dateUtc="2024-12-11T09:27:00Z">
              <w:r>
                <w:t>- Khi spread quay về mức trung bình.</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72"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8DC8615" w14:textId="77777777" w:rsidR="00885B80" w:rsidRDefault="00885B80" w:rsidP="00641DD1">
            <w:pPr>
              <w:spacing w:before="240" w:after="240"/>
              <w:rPr>
                <w:ins w:id="1673" w:author="Lien Le" w:date="2024-12-11T16:27:00Z" w16du:dateUtc="2024-12-11T09:27:00Z"/>
              </w:rPr>
            </w:pPr>
            <w:ins w:id="1674" w:author="Lien Le" w:date="2024-12-11T16:27:00Z" w16du:dateUtc="2024-12-11T09:27:00Z">
              <w:r>
                <w:t>- Khi cổ phiếu quay lại trạng thái cân bằng hoặc đạt kỳ vọng ngược chiều.</w:t>
              </w:r>
            </w:ins>
          </w:p>
        </w:tc>
      </w:tr>
      <w:tr w:rsidR="00885B80" w14:paraId="7CAACB9D" w14:textId="77777777" w:rsidTr="00885B80">
        <w:trPr>
          <w:trHeight w:val="915"/>
          <w:jc w:val="center"/>
          <w:ins w:id="1675" w:author="Lien Le" w:date="2024-12-11T16:27:00Z" w16du:dateUtc="2024-12-11T09:27:00Z"/>
          <w:trPrChange w:id="1676" w:author="Lien Le" w:date="2024-12-11T16:32:00Z" w16du:dateUtc="2024-12-11T09:32:00Z">
            <w:trPr>
              <w:trHeight w:val="91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77"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690AA44" w14:textId="77777777" w:rsidR="00885B80" w:rsidRDefault="00885B80" w:rsidP="00641DD1">
            <w:pPr>
              <w:spacing w:before="240" w:after="240"/>
              <w:rPr>
                <w:ins w:id="1678" w:author="Lien Le" w:date="2024-12-11T16:27:00Z" w16du:dateUtc="2024-12-11T09:27:00Z"/>
                <w:b/>
              </w:rPr>
            </w:pPr>
            <w:ins w:id="1679" w:author="Lien Le" w:date="2024-12-11T16:27:00Z" w16du:dateUtc="2024-12-11T09:27:00Z">
              <w:r>
                <w:rPr>
                  <w:b/>
                </w:rPr>
                <w:t>Rủi ro</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80"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6E0B01B" w14:textId="77777777" w:rsidR="00885B80" w:rsidRDefault="00885B80" w:rsidP="00641DD1">
            <w:pPr>
              <w:spacing w:before="240" w:after="240"/>
              <w:rPr>
                <w:ins w:id="1681" w:author="Lien Le" w:date="2024-12-11T16:27:00Z" w16du:dateUtc="2024-12-11T09:27:00Z"/>
              </w:rPr>
            </w:pPr>
            <w:ins w:id="1682" w:author="Lien Le" w:date="2024-12-11T16:27:00Z" w16du:dateUtc="2024-12-11T09:27:00Z">
              <w:r>
                <w:t xml:space="preserve">- Phụ thuộc vào </w:t>
              </w:r>
              <w:r>
                <w:rPr>
                  <w:b/>
                </w:rPr>
                <w:t>sự duy trì tương quan</w:t>
              </w:r>
              <w:r>
                <w:t xml:space="preserve"> giữa hai cổ phiếu.</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83"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24D0E340" w14:textId="77777777" w:rsidR="00885B80" w:rsidRDefault="00885B80" w:rsidP="00641DD1">
            <w:pPr>
              <w:spacing w:before="240" w:after="240"/>
              <w:rPr>
                <w:ins w:id="1684" w:author="Lien Le" w:date="2024-12-11T16:27:00Z" w16du:dateUtc="2024-12-11T09:27:00Z"/>
              </w:rPr>
            </w:pPr>
            <w:ins w:id="1685" w:author="Lien Le" w:date="2024-12-11T16:27:00Z" w16du:dateUtc="2024-12-11T09:27:00Z">
              <w:r>
                <w:t>- Rủi ro cao hơn do biến động mạnh hơn, đặc biệt nếu tương quan yếu đi.</w:t>
              </w:r>
            </w:ins>
          </w:p>
        </w:tc>
      </w:tr>
      <w:tr w:rsidR="00885B80" w14:paraId="676A2E09" w14:textId="77777777" w:rsidTr="00885B80">
        <w:trPr>
          <w:trHeight w:val="915"/>
          <w:jc w:val="center"/>
          <w:ins w:id="1686" w:author="Lien Le" w:date="2024-12-11T16:27:00Z" w16du:dateUtc="2024-12-11T09:27:00Z"/>
          <w:trPrChange w:id="1687" w:author="Lien Le" w:date="2024-12-11T16:32:00Z" w16du:dateUtc="2024-12-11T09:32:00Z">
            <w:trPr>
              <w:trHeight w:val="91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88"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F523D2C" w14:textId="77777777" w:rsidR="00885B80" w:rsidRDefault="00885B80" w:rsidP="00641DD1">
            <w:pPr>
              <w:spacing w:before="240" w:after="240"/>
              <w:rPr>
                <w:ins w:id="1689" w:author="Lien Le" w:date="2024-12-11T16:27:00Z" w16du:dateUtc="2024-12-11T09:27:00Z"/>
                <w:b/>
              </w:rPr>
            </w:pPr>
            <w:ins w:id="1690" w:author="Lien Le" w:date="2024-12-11T16:27:00Z" w16du:dateUtc="2024-12-11T09:27:00Z">
              <w:r>
                <w:rPr>
                  <w:b/>
                </w:rPr>
                <w:t>Ví dụ cổ phiếu</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91"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510193A1" w14:textId="77777777" w:rsidR="00885B80" w:rsidRDefault="00885B80" w:rsidP="00641DD1">
            <w:pPr>
              <w:spacing w:before="240" w:after="240"/>
              <w:rPr>
                <w:ins w:id="1692" w:author="Lien Le" w:date="2024-12-11T16:27:00Z" w16du:dateUtc="2024-12-11T09:27:00Z"/>
              </w:rPr>
            </w:pPr>
            <w:ins w:id="1693" w:author="Lien Le" w:date="2024-12-11T16:27:00Z" w16du:dateUtc="2024-12-11T09:27:00Z">
              <w:r>
                <w:rPr>
                  <w:b/>
                </w:rPr>
                <w:t>FPT - CMG</w:t>
              </w:r>
              <w:r>
                <w:t>: Hai cổ phiếu công nghệ cùng ngành, thường tăng/giảm cùng chiều.</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94"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4896EBD" w14:textId="77777777" w:rsidR="00885B80" w:rsidRDefault="00885B80" w:rsidP="00641DD1">
            <w:pPr>
              <w:spacing w:before="240" w:after="240"/>
              <w:rPr>
                <w:ins w:id="1695" w:author="Lien Le" w:date="2024-12-11T16:27:00Z" w16du:dateUtc="2024-12-11T09:27:00Z"/>
              </w:rPr>
            </w:pPr>
            <w:ins w:id="1696" w:author="Lien Le" w:date="2024-12-11T16:27:00Z" w16du:dateUtc="2024-12-11T09:27:00Z">
              <w:r>
                <w:rPr>
                  <w:b/>
                </w:rPr>
                <w:t>VGI - VTL</w:t>
              </w:r>
              <w:r>
                <w:t>: Hai cổ phiếu có tương quan âm, thường di chuyển ngược hướng nhau.</w:t>
              </w:r>
            </w:ins>
          </w:p>
        </w:tc>
      </w:tr>
      <w:tr w:rsidR="00885B80" w14:paraId="4EA067F8" w14:textId="77777777" w:rsidTr="00885B80">
        <w:trPr>
          <w:trHeight w:val="915"/>
          <w:jc w:val="center"/>
          <w:ins w:id="1697" w:author="Lien Le" w:date="2024-12-11T16:27:00Z" w16du:dateUtc="2024-12-11T09:27:00Z"/>
          <w:trPrChange w:id="1698" w:author="Lien Le" w:date="2024-12-11T16:32:00Z" w16du:dateUtc="2024-12-11T09:32:00Z">
            <w:trPr>
              <w:trHeight w:val="915"/>
            </w:trPr>
          </w:trPrChange>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699" w:author="Lien Le" w:date="2024-12-11T16:32:00Z" w16du:dateUtc="2024-12-11T09:32:00Z">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6F750641" w14:textId="77777777" w:rsidR="00885B80" w:rsidRDefault="00885B80" w:rsidP="00641DD1">
            <w:pPr>
              <w:spacing w:before="240" w:after="240"/>
              <w:rPr>
                <w:ins w:id="1700" w:author="Lien Le" w:date="2024-12-11T16:27:00Z" w16du:dateUtc="2024-12-11T09:27:00Z"/>
                <w:b/>
              </w:rPr>
            </w:pPr>
            <w:ins w:id="1701" w:author="Lien Le" w:date="2024-12-11T16:27:00Z" w16du:dateUtc="2024-12-11T09:27:00Z">
              <w:r>
                <w:rPr>
                  <w:b/>
                </w:rPr>
                <w:t>Phù hợp với nhà đầu tư</w:t>
              </w:r>
            </w:ins>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702" w:author="Lien Le" w:date="2024-12-11T16:32:00Z" w16du:dateUtc="2024-12-11T09:32:00Z">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77DD688" w14:textId="77777777" w:rsidR="00885B80" w:rsidRDefault="00885B80" w:rsidP="00641DD1">
            <w:pPr>
              <w:spacing w:before="240" w:after="240"/>
              <w:rPr>
                <w:ins w:id="1703" w:author="Lien Le" w:date="2024-12-11T16:27:00Z" w16du:dateUtc="2024-12-11T09:27:00Z"/>
              </w:rPr>
            </w:pPr>
            <w:ins w:id="1704" w:author="Lien Le" w:date="2024-12-11T16:27:00Z" w16du:dateUtc="2024-12-11T09:27:00Z">
              <w:r>
                <w:t xml:space="preserve">- </w:t>
              </w:r>
              <w:r>
                <w:rPr>
                  <w:b/>
                </w:rPr>
                <w:t>Người ưa thích an toàn</w:t>
              </w:r>
              <w:r>
                <w:t>, vì mức biến động thường thấp và chiến lược dựa trên mối tương quan ổn định.</w:t>
              </w:r>
            </w:ins>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1705" w:author="Lien Le" w:date="2024-12-11T16:32:00Z" w16du:dateUtc="2024-12-11T09:32:00Z">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19C2767" w14:textId="77777777" w:rsidR="00885B80" w:rsidRDefault="00885B80" w:rsidP="00641DD1">
            <w:pPr>
              <w:spacing w:before="240" w:after="240"/>
              <w:rPr>
                <w:ins w:id="1706" w:author="Lien Le" w:date="2024-12-11T16:27:00Z" w16du:dateUtc="2024-12-11T09:27:00Z"/>
              </w:rPr>
            </w:pPr>
            <w:ins w:id="1707" w:author="Lien Le" w:date="2024-12-11T16:27:00Z" w16du:dateUtc="2024-12-11T09:27:00Z">
              <w:r>
                <w:t xml:space="preserve">- </w:t>
              </w:r>
              <w:r>
                <w:rPr>
                  <w:b/>
                </w:rPr>
                <w:t>Người chấp nhận rủi ro</w:t>
              </w:r>
              <w:r>
                <w:t>, vì chiến lược này tận dụng biến động mạnh giữa hai cổ phiếu.</w:t>
              </w:r>
            </w:ins>
          </w:p>
        </w:tc>
      </w:tr>
    </w:tbl>
    <w:p w14:paraId="7AC16EDB" w14:textId="77777777" w:rsidR="00885B80" w:rsidRDefault="00885B80" w:rsidP="00885B80">
      <w:pPr>
        <w:rPr>
          <w:ins w:id="1708" w:author="Lien Le" w:date="2024-12-11T16:27:00Z" w16du:dateUtc="2024-12-11T09:27:00Z"/>
        </w:rPr>
      </w:pPr>
    </w:p>
    <w:p w14:paraId="167C50A6" w14:textId="69C6B8A0" w:rsidR="00885B80" w:rsidRDefault="00885B80">
      <w:pPr>
        <w:pStyle w:val="Heading3"/>
        <w:spacing w:before="360" w:after="80"/>
        <w:ind w:left="0" w:right="174"/>
        <w:rPr>
          <w:ins w:id="1709" w:author="Lien Le" w:date="2024-12-11T16:27:00Z" w16du:dateUtc="2024-12-11T09:27:00Z"/>
          <w:lang w:val="en-US"/>
        </w:rPr>
      </w:pPr>
    </w:p>
    <w:p w14:paraId="6EB2E5F3" w14:textId="06E5D010" w:rsidR="00B356BA" w:rsidRDefault="00885B80" w:rsidP="00885B80">
      <w:pPr>
        <w:pStyle w:val="Heading3"/>
        <w:ind w:left="0" w:right="173"/>
        <w:pPrChange w:id="1710" w:author="Lien Le" w:date="2024-12-11T16:33:00Z" w16du:dateUtc="2024-12-11T09:33:00Z">
          <w:pPr>
            <w:pStyle w:val="Heading3"/>
            <w:spacing w:before="360" w:after="80"/>
            <w:ind w:left="0" w:right="174"/>
          </w:pPr>
        </w:pPrChange>
      </w:pPr>
      <w:bookmarkStart w:id="1711" w:name="_Toc184828785"/>
      <w:ins w:id="1712" w:author="Lien Le" w:date="2024-12-11T16:33:00Z" w16du:dateUtc="2024-12-11T09:33:00Z">
        <w:r>
          <w:rPr>
            <w:lang w:val="en-US"/>
          </w:rPr>
          <w:t xml:space="preserve">1.2.3. Tổng quan về các </w:t>
        </w:r>
      </w:ins>
      <w:ins w:id="1713" w:author="Lien Le" w:date="2024-12-11T16:34:00Z" w16du:dateUtc="2024-12-11T09:34:00Z">
        <w:r>
          <w:rPr>
            <w:lang w:val="en-US"/>
          </w:rPr>
          <w:t>mô hình học máy để d</w:t>
        </w:r>
      </w:ins>
      <w:del w:id="1714" w:author="Lien Le" w:date="2024-12-11T16:34:00Z" w16du:dateUtc="2024-12-11T09:34:00Z">
        <w:r w:rsidR="00000000" w:rsidDel="00885B80">
          <w:delText>D</w:delText>
        </w:r>
      </w:del>
      <w:r w:rsidR="00000000">
        <w:t>ự đoán giá cổ phiếu</w:t>
      </w:r>
      <w:bookmarkEnd w:id="1711"/>
    </w:p>
    <w:p w14:paraId="602C841A" w14:textId="77777777" w:rsidR="00B356BA" w:rsidRDefault="00000000">
      <w:pPr>
        <w:spacing w:before="240" w:after="240"/>
        <w:ind w:firstLine="720"/>
        <w:jc w:val="both"/>
      </w:pPr>
      <w:r>
        <w:t>Dự đoán giá cổ phiếu là một lĩnh vực nghiên cứu quan trọng trong tài chính, nhằm dự đoán biến động giá cổ phiếu dựa trên dữ liệu lịch sử và các yếu tố ảnh hưởng khác. Các mô hình dự đoán được chia thành hai nhóm chính: thống kê truyền thống và học máy, mỗi nhóm có những ưu điểm và hạn chế riêng phù hợp với các điều kiện khác nhau.</w:t>
      </w:r>
    </w:p>
    <w:p w14:paraId="26D4B7C8" w14:textId="58C34F51" w:rsidR="00B356BA" w:rsidRPr="00885B80" w:rsidRDefault="00885B80" w:rsidP="00885B80">
      <w:pPr>
        <w:pStyle w:val="Heading4"/>
        <w:numPr>
          <w:ilvl w:val="3"/>
          <w:numId w:val="60"/>
        </w:numPr>
        <w:rPr>
          <w:sz w:val="26"/>
          <w:szCs w:val="26"/>
          <w:lang w:val="en-US"/>
          <w:rPrChange w:id="1715" w:author="Lien Le" w:date="2024-12-11T16:35:00Z" w16du:dateUtc="2024-12-11T09:35:00Z">
            <w:rPr/>
          </w:rPrChange>
        </w:rPr>
        <w:pPrChange w:id="1716" w:author="Lien Le" w:date="2024-12-11T16:35:00Z" w16du:dateUtc="2024-12-11T09:35:00Z">
          <w:pPr>
            <w:pStyle w:val="Heading4"/>
          </w:pPr>
        </w:pPrChange>
      </w:pPr>
      <w:bookmarkStart w:id="1717" w:name="_Toc184828786"/>
      <w:ins w:id="1718" w:author="Lien Le" w:date="2024-12-11T16:35:00Z" w16du:dateUtc="2024-12-11T09:35:00Z">
        <w:r>
          <w:rPr>
            <w:sz w:val="26"/>
            <w:szCs w:val="26"/>
            <w:lang w:val="en-US"/>
          </w:rPr>
          <w:t xml:space="preserve">. </w:t>
        </w:r>
      </w:ins>
      <w:del w:id="1719" w:author="Lien Le" w:date="2024-12-11T16:35:00Z" w16du:dateUtc="2024-12-11T09:35:00Z">
        <w:r w:rsidR="00000000" w:rsidRPr="00885B80" w:rsidDel="00885B80">
          <w:rPr>
            <w:sz w:val="26"/>
            <w:szCs w:val="26"/>
            <w:lang w:val="en-US"/>
            <w:rPrChange w:id="1720" w:author="Lien Le" w:date="2024-12-11T16:35:00Z" w16du:dateUtc="2024-12-11T09:35:00Z">
              <w:rPr/>
            </w:rPrChange>
          </w:rPr>
          <w:delText xml:space="preserve">1.2.2.1 </w:delText>
        </w:r>
      </w:del>
      <w:del w:id="1721" w:author="Lien Le" w:date="2024-12-11T16:24:00Z" w16du:dateUtc="2024-12-11T09:24:00Z">
        <w:r w:rsidR="00000000" w:rsidRPr="00885B80" w:rsidDel="0048271E">
          <w:rPr>
            <w:sz w:val="26"/>
            <w:szCs w:val="26"/>
            <w:lang w:val="en-US"/>
            <w:rPrChange w:id="1722" w:author="Lien Le" w:date="2024-12-11T16:35:00Z" w16du:dateUtc="2024-12-11T09:35:00Z">
              <w:rPr/>
            </w:rPrChange>
          </w:rPr>
          <w:delText>Các m</w:delText>
        </w:r>
      </w:del>
      <w:ins w:id="1723" w:author="Lien Le" w:date="2024-12-11T16:24:00Z" w16du:dateUtc="2024-12-11T09:24:00Z">
        <w:r w:rsidR="0048271E" w:rsidRPr="0048271E">
          <w:rPr>
            <w:sz w:val="26"/>
            <w:szCs w:val="26"/>
            <w:lang w:val="en-US"/>
            <w:rPrChange w:id="1724" w:author="Lien Le" w:date="2024-12-11T16:24:00Z" w16du:dateUtc="2024-12-11T09:24:00Z">
              <w:rPr>
                <w:lang w:val="en-US"/>
              </w:rPr>
            </w:rPrChange>
          </w:rPr>
          <w:t>M</w:t>
        </w:r>
      </w:ins>
      <w:r w:rsidR="00000000" w:rsidRPr="00885B80">
        <w:rPr>
          <w:sz w:val="26"/>
          <w:szCs w:val="26"/>
          <w:lang w:val="en-US"/>
          <w:rPrChange w:id="1725" w:author="Lien Le" w:date="2024-12-11T16:35:00Z" w16du:dateUtc="2024-12-11T09:35:00Z">
            <w:rPr/>
          </w:rPrChange>
        </w:rPr>
        <w:t>ô hình thống kê truyền thống</w:t>
      </w:r>
      <w:del w:id="1726" w:author="Lien Le" w:date="2024-12-11T16:24:00Z" w16du:dateUtc="2024-12-11T09:24:00Z">
        <w:r w:rsidR="00000000" w:rsidRPr="00885B80" w:rsidDel="0048271E">
          <w:rPr>
            <w:sz w:val="26"/>
            <w:szCs w:val="26"/>
            <w:lang w:val="en-US"/>
            <w:rPrChange w:id="1727" w:author="Lien Le" w:date="2024-12-11T16:35:00Z" w16du:dateUtc="2024-12-11T09:35:00Z">
              <w:rPr/>
            </w:rPrChange>
          </w:rPr>
          <w:delText>:</w:delText>
        </w:r>
      </w:del>
      <w:r w:rsidR="00000000" w:rsidRPr="00885B80">
        <w:rPr>
          <w:sz w:val="26"/>
          <w:szCs w:val="26"/>
          <w:lang w:val="en-US"/>
          <w:rPrChange w:id="1728" w:author="Lien Le" w:date="2024-12-11T16:35:00Z" w16du:dateUtc="2024-12-11T09:35:00Z">
            <w:rPr/>
          </w:rPrChange>
        </w:rPr>
        <w:t xml:space="preserve"> ARIMA (AutoRegressive Integrated Moving Average)</w:t>
      </w:r>
      <w:bookmarkEnd w:id="1717"/>
    </w:p>
    <w:p w14:paraId="499B416E" w14:textId="77777777" w:rsidR="00B356BA" w:rsidRDefault="00000000">
      <w:pPr>
        <w:spacing w:before="240" w:after="240"/>
        <w:ind w:firstLine="720"/>
        <w:jc w:val="both"/>
      </w:pPr>
      <w:r>
        <w:t>ARIMA là một trong những mô hình thống kê phổ biến nhất để dự đoán chuỗi thời gian, bao gồm giá cổ phiếu. Mô hình này kết hợp tự hồi quy (AR), trung bình trượt (MA) và khả năng tích hợp (I) để xử lý dữ liệu không dừng. Ưu điểm của ARIMA là khả năng mô hình hóa các chuỗi thời gian có xu hướng rõ ràng và tính đơn giản, dễ hiểu. Tuy nhiên, ARIMA yêu cầu dữ liệu ổn định thông qua các bước tiền xử lý như lấy sai phân và gặp khó khăn trong việc xử lý các mối quan hệ phi tuyến tính hoặc phức tạp. Dù có những hạn chế, ARIMA vẫn là công cụ hữu ích trong phân tích chuỗi thời gian tài chính khi dữ liệu có xu hướng rõ ràng.</w:t>
      </w:r>
    </w:p>
    <w:p w14:paraId="642A07A1" w14:textId="28D9661F" w:rsidR="00B356BA" w:rsidRPr="00885B80" w:rsidRDefault="00885B80" w:rsidP="00885B80">
      <w:pPr>
        <w:pStyle w:val="Heading4"/>
        <w:numPr>
          <w:ilvl w:val="3"/>
          <w:numId w:val="60"/>
        </w:numPr>
        <w:rPr>
          <w:sz w:val="26"/>
          <w:szCs w:val="26"/>
          <w:lang w:val="en-US"/>
          <w:rPrChange w:id="1729" w:author="Lien Le" w:date="2024-12-11T16:36:00Z" w16du:dateUtc="2024-12-11T09:36:00Z">
            <w:rPr/>
          </w:rPrChange>
        </w:rPr>
        <w:pPrChange w:id="1730" w:author="Lien Le" w:date="2024-12-11T16:36:00Z" w16du:dateUtc="2024-12-11T09:36:00Z">
          <w:pPr>
            <w:pStyle w:val="Heading4"/>
          </w:pPr>
        </w:pPrChange>
      </w:pPr>
      <w:ins w:id="1731" w:author="Lien Le" w:date="2024-12-11T16:36:00Z" w16du:dateUtc="2024-12-11T09:36:00Z">
        <w:r>
          <w:rPr>
            <w:sz w:val="26"/>
            <w:szCs w:val="26"/>
            <w:lang w:val="en-US"/>
          </w:rPr>
          <w:t xml:space="preserve"> </w:t>
        </w:r>
      </w:ins>
      <w:del w:id="1732" w:author="Lien Le" w:date="2024-12-11T16:24:00Z" w16du:dateUtc="2024-12-11T09:24:00Z">
        <w:r w:rsidR="00000000" w:rsidRPr="00885B80" w:rsidDel="0048271E">
          <w:rPr>
            <w:sz w:val="26"/>
            <w:szCs w:val="26"/>
            <w:lang w:val="en-US"/>
            <w:rPrChange w:id="1733" w:author="Lien Le" w:date="2024-12-11T16:36:00Z" w16du:dateUtc="2024-12-11T09:36:00Z">
              <w:rPr/>
            </w:rPrChange>
          </w:rPr>
          <w:delText>1.2.2.2.</w:delText>
        </w:r>
      </w:del>
      <w:bookmarkStart w:id="1734" w:name="_Toc184828787"/>
      <w:ins w:id="1735" w:author="Lien Le" w:date="2024-12-11T16:24:00Z" w16du:dateUtc="2024-12-11T09:24:00Z">
        <w:r w:rsidR="0048271E">
          <w:rPr>
            <w:sz w:val="26"/>
            <w:szCs w:val="26"/>
            <w:lang w:val="en-US"/>
          </w:rPr>
          <w:t>Mô h</w:t>
        </w:r>
      </w:ins>
      <w:ins w:id="1736" w:author="Lien Le" w:date="2024-12-11T16:25:00Z" w16du:dateUtc="2024-12-11T09:25:00Z">
        <w:r w:rsidR="0048271E">
          <w:rPr>
            <w:sz w:val="26"/>
            <w:szCs w:val="26"/>
            <w:lang w:val="en-US"/>
          </w:rPr>
          <w:t>ình hồi quy</w:t>
        </w:r>
      </w:ins>
      <w:r w:rsidR="00000000" w:rsidRPr="00885B80">
        <w:rPr>
          <w:sz w:val="26"/>
          <w:szCs w:val="26"/>
          <w:lang w:val="en-US"/>
          <w:rPrChange w:id="1737" w:author="Lien Le" w:date="2024-12-11T16:36:00Z" w16du:dateUtc="2024-12-11T09:36:00Z">
            <w:rPr/>
          </w:rPrChange>
        </w:rPr>
        <w:t xml:space="preserve"> Ridge </w:t>
      </w:r>
      <w:del w:id="1738" w:author="Lien Le" w:date="2024-12-11T16:25:00Z" w16du:dateUtc="2024-12-11T09:25:00Z">
        <w:r w:rsidR="00000000" w:rsidRPr="00885B80" w:rsidDel="0048271E">
          <w:rPr>
            <w:sz w:val="26"/>
            <w:szCs w:val="26"/>
            <w:lang w:val="en-US"/>
            <w:rPrChange w:id="1739" w:author="Lien Le" w:date="2024-12-11T16:36:00Z" w16du:dateUtc="2024-12-11T09:36:00Z">
              <w:rPr/>
            </w:rPrChange>
          </w:rPr>
          <w:delText xml:space="preserve">Linear Regression </w:delText>
        </w:r>
      </w:del>
      <w:r w:rsidR="00000000" w:rsidRPr="00885B80">
        <w:rPr>
          <w:sz w:val="26"/>
          <w:szCs w:val="26"/>
          <w:lang w:val="en-US"/>
          <w:rPrChange w:id="1740" w:author="Lien Le" w:date="2024-12-11T16:36:00Z" w16du:dateUtc="2024-12-11T09:36:00Z">
            <w:rPr/>
          </w:rPrChange>
        </w:rPr>
        <w:t>(Ridge Linear Regression)</w:t>
      </w:r>
      <w:bookmarkEnd w:id="1734"/>
    </w:p>
    <w:p w14:paraId="3B739031" w14:textId="77777777" w:rsidR="00B356BA" w:rsidRDefault="00000000">
      <w:pPr>
        <w:spacing w:before="240" w:after="240"/>
        <w:ind w:firstLine="720"/>
        <w:jc w:val="both"/>
      </w:pPr>
      <w:r>
        <w:t>Ridge Linear Regression là biến thể của hồi quy tuyến tính, thêm thuật ngữ phạt để giảm thiểu đa cộng tuyến và cải thiện khả năng dự đoán. Ridge Regression giúp ngăn ngừa overfitting bằng cách giới hạn các hệ số hồi quy, phù hợp với dữ liệu có nhiều biến độc lập và mối quan hệ phức tạp. Tuy nhiên, mô hình này đòi hỏi việc chọn tham số phạt thông qua cross-validation và không thể mô hình hóa các mối quan hệ phi tuyến tính nếu chỉ sử dụng hồi quy tuyến tính. Trong dự đoán giá cổ phiếu, Ridge Regression thường được áp dụng khi các biến độc lập như chỉ số kinh tế và dữ liệu kỹ thuật có liên quan chặt chẽ với giá cổ phiếu, giúp tăng độ ổn định và khả năng dự đoán.</w:t>
      </w:r>
    </w:p>
    <w:p w14:paraId="5B6F866F" w14:textId="57AC7DC8" w:rsidR="00B356BA" w:rsidRPr="0048271E" w:rsidRDefault="00885B80" w:rsidP="00885B80">
      <w:pPr>
        <w:pStyle w:val="Heading4"/>
        <w:numPr>
          <w:ilvl w:val="3"/>
          <w:numId w:val="60"/>
        </w:numPr>
        <w:rPr>
          <w:sz w:val="26"/>
          <w:szCs w:val="26"/>
          <w:lang w:val="en-US"/>
          <w:rPrChange w:id="1741" w:author="Lien Le" w:date="2024-12-11T16:25:00Z" w16du:dateUtc="2024-12-11T09:25:00Z">
            <w:rPr/>
          </w:rPrChange>
        </w:rPr>
        <w:pPrChange w:id="1742" w:author="Lien Le" w:date="2024-12-11T16:36:00Z" w16du:dateUtc="2024-12-11T09:36:00Z">
          <w:pPr>
            <w:pStyle w:val="Heading4"/>
          </w:pPr>
        </w:pPrChange>
      </w:pPr>
      <w:ins w:id="1743" w:author="Lien Le" w:date="2024-12-11T16:36:00Z" w16du:dateUtc="2024-12-11T09:36:00Z">
        <w:r>
          <w:rPr>
            <w:sz w:val="26"/>
            <w:szCs w:val="26"/>
            <w:lang w:val="en-US"/>
          </w:rPr>
          <w:t xml:space="preserve"> </w:t>
        </w:r>
      </w:ins>
      <w:del w:id="1744" w:author="Lien Le" w:date="2024-12-11T16:25:00Z" w16du:dateUtc="2024-12-11T09:25:00Z">
        <w:r w:rsidR="00000000" w:rsidRPr="0048271E" w:rsidDel="0048271E">
          <w:rPr>
            <w:sz w:val="26"/>
            <w:szCs w:val="26"/>
            <w:lang w:val="en-US"/>
            <w:rPrChange w:id="1745" w:author="Lien Le" w:date="2024-12-11T16:25:00Z" w16du:dateUtc="2024-12-11T09:25:00Z">
              <w:rPr/>
            </w:rPrChange>
          </w:rPr>
          <w:delText>1.2.2.3.</w:delText>
        </w:r>
      </w:del>
      <w:bookmarkStart w:id="1746" w:name="_Toc184828788"/>
      <w:ins w:id="1747" w:author="Lien Le" w:date="2024-12-11T16:25:00Z" w16du:dateUtc="2024-12-11T09:25:00Z">
        <w:r w:rsidR="0048271E">
          <w:rPr>
            <w:sz w:val="26"/>
            <w:szCs w:val="26"/>
            <w:lang w:val="en-US"/>
          </w:rPr>
          <w:t>Mô hình</w:t>
        </w:r>
      </w:ins>
      <w:r w:rsidR="00000000" w:rsidRPr="0048271E">
        <w:rPr>
          <w:sz w:val="26"/>
          <w:szCs w:val="26"/>
          <w:lang w:val="en-US"/>
          <w:rPrChange w:id="1748" w:author="Lien Le" w:date="2024-12-11T16:25:00Z" w16du:dateUtc="2024-12-11T09:25:00Z">
            <w:rPr/>
          </w:rPrChange>
        </w:rPr>
        <w:t xml:space="preserve"> LSTM (Long Short-Term Memory)</w:t>
      </w:r>
      <w:bookmarkEnd w:id="1746"/>
    </w:p>
    <w:p w14:paraId="608539F9" w14:textId="77777777" w:rsidR="00B356BA" w:rsidRDefault="00000000">
      <w:pPr>
        <w:spacing w:before="240" w:after="240"/>
        <w:ind w:firstLine="720"/>
        <w:jc w:val="both"/>
      </w:pPr>
      <w:r>
        <w:t>LSTM là một loại mạng nơ-ron hồi tiếp (RNN) được thiết kế để xử lý các chuỗi dữ liệu dài và giải quyết vấn đề vanishing gradient. LSTM mạnh mẽ trong việc dự đoán chuỗi thời gian phức tạp như giá cổ phiếu nhờ khả năng nhớ thông tin dài hạn, nắm bắt các mẫu phức tạp và xu hướng dài hạn. Mô hình này linh hoạt trong việc mô hình hóa các mối quan hệ phi tuyến tính và phức tạp, cải thiện độ chính xác dự đoán. Tuy nhiên, LSTM đòi hỏi lượng dữ liệu lớn và tài nguyên tính toán cao, cùng với quá trình tối ưu hóa kiến trúc mạng và tham số phức tạp hơn so với các mô hình thống kê truyền thống.</w:t>
      </w:r>
    </w:p>
    <w:p w14:paraId="720DE3A4" w14:textId="59505BE4" w:rsidR="00B356BA" w:rsidRPr="0048271E" w:rsidRDefault="00885B80" w:rsidP="00885B80">
      <w:pPr>
        <w:pStyle w:val="Heading4"/>
        <w:numPr>
          <w:ilvl w:val="3"/>
          <w:numId w:val="60"/>
        </w:numPr>
        <w:rPr>
          <w:sz w:val="26"/>
          <w:szCs w:val="26"/>
          <w:lang w:val="en-US"/>
          <w:rPrChange w:id="1749" w:author="Lien Le" w:date="2024-12-11T16:25:00Z" w16du:dateUtc="2024-12-11T09:25:00Z">
            <w:rPr/>
          </w:rPrChange>
        </w:rPr>
        <w:pPrChange w:id="1750" w:author="Lien Le" w:date="2024-12-11T16:36:00Z" w16du:dateUtc="2024-12-11T09:36:00Z">
          <w:pPr>
            <w:pStyle w:val="Heading4"/>
          </w:pPr>
        </w:pPrChange>
      </w:pPr>
      <w:ins w:id="1751" w:author="Lien Le" w:date="2024-12-11T16:36:00Z" w16du:dateUtc="2024-12-11T09:36:00Z">
        <w:r>
          <w:rPr>
            <w:sz w:val="26"/>
            <w:szCs w:val="26"/>
            <w:lang w:val="en-US"/>
          </w:rPr>
          <w:lastRenderedPageBreak/>
          <w:t xml:space="preserve"> </w:t>
        </w:r>
      </w:ins>
      <w:del w:id="1752" w:author="Lien Le" w:date="2024-12-11T16:25:00Z" w16du:dateUtc="2024-12-11T09:25:00Z">
        <w:r w:rsidR="00000000" w:rsidRPr="0048271E" w:rsidDel="0048271E">
          <w:rPr>
            <w:sz w:val="26"/>
            <w:szCs w:val="26"/>
            <w:lang w:val="en-US"/>
            <w:rPrChange w:id="1753" w:author="Lien Le" w:date="2024-12-11T16:25:00Z" w16du:dateUtc="2024-12-11T09:25:00Z">
              <w:rPr/>
            </w:rPrChange>
          </w:rPr>
          <w:delText xml:space="preserve">1.2.2.4. </w:delText>
        </w:r>
      </w:del>
      <w:bookmarkStart w:id="1754" w:name="_Toc184828789"/>
      <w:r w:rsidR="00000000" w:rsidRPr="0048271E">
        <w:rPr>
          <w:sz w:val="26"/>
          <w:szCs w:val="26"/>
          <w:lang w:val="en-US"/>
          <w:rPrChange w:id="1755" w:author="Lien Le" w:date="2024-12-11T16:25:00Z" w16du:dateUtc="2024-12-11T09:25:00Z">
            <w:rPr/>
          </w:rPrChange>
        </w:rPr>
        <w:t>So sánh các mô hình</w:t>
      </w:r>
      <w:bookmarkEnd w:id="1754"/>
    </w:p>
    <w:p w14:paraId="19E2F0C8" w14:textId="77777777" w:rsidR="00B356BA" w:rsidRDefault="00000000">
      <w:pPr>
        <w:spacing w:before="240" w:after="240"/>
        <w:ind w:firstLine="720"/>
        <w:jc w:val="both"/>
      </w:pPr>
      <w:r>
        <w:t>Ba mô hình ARIMA, Ridge Linear Regression và LSTM đều có những ưu và nhược điểm riêng. ARIMA phù hợp với các chuỗi thời gian ổn định và có xu hướng rõ ràng nhưng khó xử lý các mối quan hệ phi tuyến tính. Ridge Linear Regression mang lại sự ổn định và khả năng dự đoán tốt với nhiều biến độc lập liên quan, nhưng không thể mô hình hóa các mối quan hệ phi tuyến tính. LSTM mạnh mẽ trong việc xử lý chuỗi dữ liệu phức tạp và dài hạn, nhưng đòi hỏi nhiều dữ liệu và tài nguyên tính toán, cùng với quá trình tối ưu hóa phức tạp hơn.</w:t>
      </w:r>
    </w:p>
    <w:p w14:paraId="323BF935" w14:textId="325A5251" w:rsidR="00B356BA" w:rsidRDefault="00000000">
      <w:pPr>
        <w:pStyle w:val="Heading2"/>
        <w:spacing w:before="360" w:after="80"/>
        <w:ind w:left="0" w:right="174"/>
        <w:rPr>
          <w:i/>
        </w:rPr>
      </w:pPr>
      <w:bookmarkStart w:id="1756" w:name="_Toc184828790"/>
      <w:r>
        <w:rPr>
          <w:i/>
        </w:rPr>
        <w:t>1.2.</w:t>
      </w:r>
      <w:del w:id="1757" w:author="Lien Le" w:date="2024-12-11T16:36:00Z" w16du:dateUtc="2024-12-11T09:36:00Z">
        <w:r w:rsidDel="00885B80">
          <w:rPr>
            <w:i/>
          </w:rPr>
          <w:delText>3</w:delText>
        </w:r>
      </w:del>
      <w:ins w:id="1758" w:author="Lien Le" w:date="2024-12-11T16:36:00Z" w16du:dateUtc="2024-12-11T09:36:00Z">
        <w:r w:rsidR="00885B80">
          <w:rPr>
            <w:i/>
            <w:lang w:val="en-US"/>
          </w:rPr>
          <w:t>4</w:t>
        </w:r>
      </w:ins>
      <w:r>
        <w:rPr>
          <w:i/>
        </w:rPr>
        <w:t>. Thách thức trong dự đoán giá cổ phiếu</w:t>
      </w:r>
      <w:bookmarkEnd w:id="1756"/>
    </w:p>
    <w:p w14:paraId="41D423D8" w14:textId="6666470A" w:rsidR="00B356BA" w:rsidRDefault="00000000">
      <w:pPr>
        <w:pStyle w:val="Heading3"/>
        <w:spacing w:before="280" w:after="80"/>
        <w:ind w:left="0" w:right="174"/>
        <w:rPr>
          <w:i w:val="0"/>
          <w:sz w:val="26"/>
          <w:szCs w:val="26"/>
        </w:rPr>
      </w:pPr>
      <w:bookmarkStart w:id="1759" w:name="_Toc184828791"/>
      <w:r>
        <w:rPr>
          <w:i w:val="0"/>
          <w:sz w:val="26"/>
          <w:szCs w:val="26"/>
        </w:rPr>
        <w:t>1.2.</w:t>
      </w:r>
      <w:del w:id="1760" w:author="Lien Le" w:date="2024-12-11T16:36:00Z" w16du:dateUtc="2024-12-11T09:36:00Z">
        <w:r w:rsidDel="00885B80">
          <w:rPr>
            <w:i w:val="0"/>
            <w:sz w:val="26"/>
            <w:szCs w:val="26"/>
          </w:rPr>
          <w:delText>3</w:delText>
        </w:r>
      </w:del>
      <w:ins w:id="1761" w:author="Lien Le" w:date="2024-12-11T16:36:00Z" w16du:dateUtc="2024-12-11T09:36:00Z">
        <w:r w:rsidR="00885B80">
          <w:rPr>
            <w:i w:val="0"/>
            <w:sz w:val="26"/>
            <w:szCs w:val="26"/>
            <w:lang w:val="en-US"/>
          </w:rPr>
          <w:t>4</w:t>
        </w:r>
      </w:ins>
      <w:r>
        <w:rPr>
          <w:i w:val="0"/>
          <w:sz w:val="26"/>
          <w:szCs w:val="26"/>
        </w:rPr>
        <w:t>.1. Biến động dữ liệu</w:t>
      </w:r>
      <w:bookmarkEnd w:id="1759"/>
    </w:p>
    <w:p w14:paraId="026FFB27" w14:textId="77777777" w:rsidR="00B356BA" w:rsidRDefault="00000000">
      <w:pPr>
        <w:spacing w:before="240" w:after="240"/>
        <w:ind w:firstLine="720"/>
        <w:jc w:val="both"/>
      </w:pPr>
      <w:r>
        <w:t>Thị trường chứng khoán luôn thể hiện sự biến động không ngừng, gây khó khăn cho việc dự đoán giá cổ phiếu một cách chính xác. Các yếu tố như biến động kinh tế, chính sách tiền tệ, và sự kiện toàn cầu có thể ảnh hưởng đến giá cổ phiếu theo cách không lường trước được. Sự biến động này tạo ra một môi trường phức tạp cho các mô hình dự đoán, đòi hỏi chúng phải linh hoạt và thích ứng với những thay đổi nhanh chóng.</w:t>
      </w:r>
    </w:p>
    <w:p w14:paraId="1D02A6F1" w14:textId="5C9B1B43" w:rsidR="00B356BA" w:rsidRDefault="00000000">
      <w:pPr>
        <w:pStyle w:val="Heading3"/>
        <w:spacing w:before="280" w:after="80"/>
        <w:ind w:right="174"/>
        <w:rPr>
          <w:i w:val="0"/>
          <w:sz w:val="26"/>
          <w:szCs w:val="26"/>
        </w:rPr>
      </w:pPr>
      <w:bookmarkStart w:id="1762" w:name="_Toc184828792"/>
      <w:r>
        <w:rPr>
          <w:i w:val="0"/>
          <w:sz w:val="26"/>
          <w:szCs w:val="26"/>
        </w:rPr>
        <w:t>1.2.</w:t>
      </w:r>
      <w:del w:id="1763" w:author="Lien Le" w:date="2024-12-11T16:36:00Z" w16du:dateUtc="2024-12-11T09:36:00Z">
        <w:r w:rsidDel="00885B80">
          <w:rPr>
            <w:i w:val="0"/>
            <w:sz w:val="26"/>
            <w:szCs w:val="26"/>
          </w:rPr>
          <w:delText>3</w:delText>
        </w:r>
      </w:del>
      <w:ins w:id="1764" w:author="Lien Le" w:date="2024-12-11T16:36:00Z" w16du:dateUtc="2024-12-11T09:36:00Z">
        <w:r w:rsidR="00885B80">
          <w:rPr>
            <w:i w:val="0"/>
            <w:sz w:val="26"/>
            <w:szCs w:val="26"/>
            <w:lang w:val="en-US"/>
          </w:rPr>
          <w:t>4</w:t>
        </w:r>
      </w:ins>
      <w:r>
        <w:rPr>
          <w:i w:val="0"/>
          <w:sz w:val="26"/>
          <w:szCs w:val="26"/>
        </w:rPr>
        <w:t>.2. Yếu tố bên ngoài</w:t>
      </w:r>
      <w:bookmarkEnd w:id="1762"/>
    </w:p>
    <w:p w14:paraId="09CB1FA2" w14:textId="77777777" w:rsidR="00B356BA" w:rsidRDefault="00000000">
      <w:pPr>
        <w:spacing w:before="240" w:after="240"/>
        <w:ind w:firstLine="720"/>
        <w:jc w:val="both"/>
      </w:pPr>
      <w:r>
        <w:t>Ngoài các yếu tố nội tại của công ty, nhiều yếu tố bên ngoài cũng ảnh hưởng đến giá cổ phiếu, như tình hình kinh tế vĩ mô, chính sách chính phủ, và các sự kiện toàn cầu. Ví dụ, đại dịch COVID-19 đã gây ra sự biến động lớn trên thị trường chứng khoán, ảnh hưởng đến giá cổ phiếu của nhiều ngành công nghiệp khác nhau. Việc tích hợp các yếu tố bên ngoài này vào mô hình dự đoán là một thách thức lớn, do tính không chắc chắn và khó dự đoán của chúng.</w:t>
      </w:r>
    </w:p>
    <w:p w14:paraId="5089372F" w14:textId="300CE5A3" w:rsidR="00B356BA" w:rsidRDefault="00000000">
      <w:pPr>
        <w:pStyle w:val="Heading3"/>
        <w:spacing w:before="280" w:after="80"/>
        <w:ind w:right="174"/>
        <w:rPr>
          <w:i w:val="0"/>
          <w:sz w:val="26"/>
          <w:szCs w:val="26"/>
        </w:rPr>
      </w:pPr>
      <w:bookmarkStart w:id="1765" w:name="_Toc184828793"/>
      <w:r>
        <w:rPr>
          <w:i w:val="0"/>
          <w:sz w:val="26"/>
          <w:szCs w:val="26"/>
        </w:rPr>
        <w:t>1.2.</w:t>
      </w:r>
      <w:del w:id="1766" w:author="Lien Le" w:date="2024-12-11T16:36:00Z" w16du:dateUtc="2024-12-11T09:36:00Z">
        <w:r w:rsidDel="00885B80">
          <w:rPr>
            <w:i w:val="0"/>
            <w:sz w:val="26"/>
            <w:szCs w:val="26"/>
          </w:rPr>
          <w:delText>3</w:delText>
        </w:r>
      </w:del>
      <w:ins w:id="1767" w:author="Lien Le" w:date="2024-12-11T16:36:00Z" w16du:dateUtc="2024-12-11T09:36:00Z">
        <w:r w:rsidR="00885B80">
          <w:rPr>
            <w:i w:val="0"/>
            <w:sz w:val="26"/>
            <w:szCs w:val="26"/>
            <w:lang w:val="en-US"/>
          </w:rPr>
          <w:t>4</w:t>
        </w:r>
      </w:ins>
      <w:r>
        <w:rPr>
          <w:i w:val="0"/>
          <w:sz w:val="26"/>
          <w:szCs w:val="26"/>
        </w:rPr>
        <w:t>.3. Các bất thường của thị trường</w:t>
      </w:r>
      <w:bookmarkEnd w:id="1765"/>
    </w:p>
    <w:p w14:paraId="3B16DBCB" w14:textId="77777777" w:rsidR="00B356BA" w:rsidRDefault="00000000">
      <w:pPr>
        <w:spacing w:before="240" w:after="240"/>
        <w:ind w:firstLine="720"/>
        <w:jc w:val="both"/>
      </w:pPr>
      <w:r>
        <w:t>Thị trường chứng khoán có thể trải qua các hiện tượng bất thường như bong bóng tài sản, sụp đổ thị trường, hoặc các biến động bất thường do tâm lý nhà đầu tư. Những sự kiện này thường không theo quy luật lịch sử và khó có thể được dự đoán bằng các mô hình thống kê hoặc học máy truyền thống. Các bất thường này đòi hỏi các mô hình dự đoán phải có khả năng nhận diện và thích ứng kịp thời để giảm thiểu rủi ro.</w:t>
      </w:r>
    </w:p>
    <w:p w14:paraId="76FACCCA" w14:textId="3A40706B" w:rsidR="00B356BA" w:rsidRDefault="00000000">
      <w:pPr>
        <w:pStyle w:val="Heading3"/>
        <w:spacing w:before="280" w:after="80"/>
        <w:ind w:right="174"/>
        <w:rPr>
          <w:i w:val="0"/>
          <w:sz w:val="26"/>
          <w:szCs w:val="26"/>
        </w:rPr>
      </w:pPr>
      <w:bookmarkStart w:id="1768" w:name="_Toc184828794"/>
      <w:r>
        <w:rPr>
          <w:i w:val="0"/>
          <w:sz w:val="26"/>
          <w:szCs w:val="26"/>
        </w:rPr>
        <w:t>1.2.</w:t>
      </w:r>
      <w:del w:id="1769" w:author="Lien Le" w:date="2024-12-11T16:36:00Z" w16du:dateUtc="2024-12-11T09:36:00Z">
        <w:r w:rsidDel="00885B80">
          <w:rPr>
            <w:i w:val="0"/>
            <w:sz w:val="26"/>
            <w:szCs w:val="26"/>
          </w:rPr>
          <w:delText>3</w:delText>
        </w:r>
      </w:del>
      <w:ins w:id="1770" w:author="Lien Le" w:date="2024-12-11T16:36:00Z" w16du:dateUtc="2024-12-11T09:36:00Z">
        <w:r w:rsidR="00885B80">
          <w:rPr>
            <w:i w:val="0"/>
            <w:sz w:val="26"/>
            <w:szCs w:val="26"/>
            <w:lang w:val="en-US"/>
          </w:rPr>
          <w:t>4</w:t>
        </w:r>
      </w:ins>
      <w:r>
        <w:rPr>
          <w:i w:val="0"/>
          <w:sz w:val="26"/>
          <w:szCs w:val="26"/>
        </w:rPr>
        <w:t>.4. Tính phức tạp và phi tuyến tính của thị trường</w:t>
      </w:r>
      <w:bookmarkEnd w:id="1768"/>
    </w:p>
    <w:p w14:paraId="0E8F5D9E" w14:textId="77777777" w:rsidR="00B356BA" w:rsidRDefault="00000000">
      <w:pPr>
        <w:spacing w:before="240" w:after="240"/>
        <w:ind w:firstLine="720"/>
        <w:jc w:val="both"/>
      </w:pPr>
      <w:r>
        <w:t xml:space="preserve">Thị trường chứng khoán là một hệ thống phức tạp với nhiều tương tác giữa các yếu tố khác nhau. Các mối quan hệ trong thị trường thường không tuân theo các quy luật tuyến tính </w:t>
      </w:r>
      <w:r>
        <w:lastRenderedPageBreak/>
        <w:t>đơn giản, mà thay vào đó là các mối quan hệ phi tuyến tính và tương tác phức tạp. Điều này đòi hỏi các mô hình dự đoán phải có khả năng xử lý và học hỏi từ các mối quan hệ này một cách hiệu quả.</w:t>
      </w:r>
    </w:p>
    <w:p w14:paraId="2D07302B" w14:textId="77777777" w:rsidR="00B356BA" w:rsidRDefault="00000000">
      <w:pPr>
        <w:pStyle w:val="Heading2"/>
      </w:pPr>
      <w:bookmarkStart w:id="1771" w:name="_Toc184828795"/>
      <w:r>
        <w:t>1.3. Tổng kết phần tổng quan</w:t>
      </w:r>
      <w:bookmarkEnd w:id="1771"/>
    </w:p>
    <w:p w14:paraId="07CFBD30" w14:textId="77777777" w:rsidR="00B356BA" w:rsidRDefault="00000000">
      <w:pPr>
        <w:spacing w:before="240" w:after="240"/>
        <w:ind w:firstLine="720"/>
        <w:jc w:val="both"/>
      </w:pPr>
      <w:r>
        <w:t>Phần tổng quan nghiên cứu là một phần quan trọng trong khóa luận, nhằm trình bày bối cảnh và nền tảng lý thuyết của đề tài. Trong phần này, chúng ta đã khám phá các mô hình và kỹ thuật dự đoán giá cổ phiếu, bao gồm các mô hình thống kê truyền thống như ARIMA, và các mô hình học máy hiện đại như LSTM. Bên cạnh đó, đã phân tích đặc điểm riêng biệt của ngành CNTT trên thị trường chứng khoán, cũng như các thách thức chung trong việc dự đoán giá cổ phiếu như biến động dữ liệu, yếu tố bên ngoài, và các bất thường của thị trường.</w:t>
      </w:r>
    </w:p>
    <w:p w14:paraId="47998C90" w14:textId="77777777" w:rsidR="00B356BA" w:rsidRDefault="00000000">
      <w:pPr>
        <w:spacing w:before="240" w:after="240"/>
        <w:ind w:firstLine="720"/>
        <w:jc w:val="both"/>
        <w:sectPr w:rsidR="00B356BA">
          <w:type w:val="continuous"/>
          <w:pgSz w:w="12240" w:h="15840"/>
          <w:pgMar w:top="850" w:right="1260" w:bottom="280" w:left="1280" w:header="720" w:footer="720" w:gutter="0"/>
          <w:cols w:space="720"/>
        </w:sectPr>
      </w:pPr>
      <w:r>
        <w:t>Những kiến thức và phân tích này không chỉ cung cấp cơ sở lý thuyết vững chắc cho nghiên cứu mà còn giúp xác định những hướng đi phù hợp để giải quyết các vấn đề phức tạp trong dự đoán giá cổ phiếu. Việc hiểu rõ các đặc điểm của ngành CNTT và các thách thức trong dự đoán sẽ hỗ trợ trong việc lựa chọn và phát triển các mô hình dự đoán hiệu quả, từ đó nâng cao độ chính xác và độ tin cậy của các dự báo trên thị trường chứng khoán.</w:t>
      </w:r>
    </w:p>
    <w:p w14:paraId="68B25E01" w14:textId="77777777" w:rsidR="00B356BA" w:rsidRDefault="00000000">
      <w:pPr>
        <w:pStyle w:val="Heading1"/>
        <w:rPr>
          <w:ins w:id="1772" w:author="Lien Le" w:date="2024-12-11T16:36:00Z" w16du:dateUtc="2024-12-11T09:36:00Z"/>
          <w:sz w:val="28"/>
          <w:szCs w:val="28"/>
          <w:lang w:val="en-US"/>
        </w:rPr>
      </w:pPr>
      <w:bookmarkStart w:id="1773" w:name="_Toc184828796"/>
      <w:r w:rsidRPr="00885B80">
        <w:rPr>
          <w:sz w:val="28"/>
          <w:szCs w:val="28"/>
          <w:rPrChange w:id="1774" w:author="Lien Le" w:date="2024-12-11T16:36:00Z" w16du:dateUtc="2024-12-11T09:36:00Z">
            <w:rPr>
              <w:sz w:val="26"/>
              <w:szCs w:val="26"/>
            </w:rPr>
          </w:rPrChange>
        </w:rPr>
        <w:lastRenderedPageBreak/>
        <w:t>CHƯƠNG 2: MÔ TẢ BÀI TOÁN VÀ XÂY DỰNG KHUNG NGHIÊN CỨU</w:t>
      </w:r>
      <w:bookmarkEnd w:id="1773"/>
    </w:p>
    <w:p w14:paraId="3E2AC1CC" w14:textId="77777777" w:rsidR="00885B80" w:rsidRPr="00885B80" w:rsidRDefault="00885B80" w:rsidP="00885B80">
      <w:pPr>
        <w:rPr>
          <w:lang w:val="en-US"/>
          <w:rPrChange w:id="1775" w:author="Lien Le" w:date="2024-12-11T16:36:00Z" w16du:dateUtc="2024-12-11T09:36:00Z">
            <w:rPr>
              <w:sz w:val="26"/>
              <w:szCs w:val="26"/>
            </w:rPr>
          </w:rPrChange>
        </w:rPr>
        <w:pPrChange w:id="1776" w:author="Lien Le" w:date="2024-12-11T16:36:00Z" w16du:dateUtc="2024-12-11T09:36:00Z">
          <w:pPr>
            <w:pStyle w:val="Heading1"/>
          </w:pPr>
        </w:pPrChange>
      </w:pPr>
    </w:p>
    <w:p w14:paraId="1DCD4992" w14:textId="77777777" w:rsidR="00B356BA" w:rsidRDefault="00000000">
      <w:pPr>
        <w:pStyle w:val="Heading2"/>
      </w:pPr>
      <w:bookmarkStart w:id="1777" w:name="_Toc184828797"/>
      <w:r>
        <w:rPr>
          <w:sz w:val="26"/>
          <w:szCs w:val="26"/>
        </w:rPr>
        <w:t>2.1. Mô tả bài toán</w:t>
      </w:r>
      <w:bookmarkEnd w:id="1777"/>
    </w:p>
    <w:p w14:paraId="678C2D85" w14:textId="77777777" w:rsidR="00B356BA" w:rsidRDefault="00000000" w:rsidP="00885B80">
      <w:pPr>
        <w:spacing w:before="240" w:after="240"/>
        <w:ind w:firstLine="720"/>
        <w:jc w:val="both"/>
        <w:pPrChange w:id="1778" w:author="Lien Le" w:date="2024-12-11T16:37:00Z" w16du:dateUtc="2024-12-11T09:37:00Z">
          <w:pPr>
            <w:spacing w:before="240" w:after="240"/>
            <w:ind w:firstLine="720"/>
          </w:pPr>
        </w:pPrChange>
      </w:pPr>
      <w:r>
        <w:t>Bài toán của khóa luận này được xây dựng nhằm giải quyết các vấn đề liên quan đến dự đoán và giao dịch cổ phiếu trong ngành Công nghệ Thông tin (CNTT) tại thị trường chứng khoán Việt Nam. Đầu tiên, nghiên cứu tập trung vào việc phân tích theo cặp cổ phiếu với mục tiêu xác định các cặp cổ phiếu có mối tương quan dương hoặc âm mạnh. Việc xác định này phục vụ cho việc áp dụng các chiến lược giao dịch Pair Trading (giao dịch cặp cùng chiều) và Reversal Trading (giao dịch ngược chiều). Phương pháp tiếp cận bao gồm việc phân tích dữ liệu lịch sử của các cổ phiếu, tính toán hệ số tương quan và lựa chọn các cặp cổ phiếu tiềm năng dựa trên đặc điểm tương quan này. Điều này giúp tận dụng những biến động giá tạm thời giữa các cặp cổ phiếu để tối ưu hóa lợi nhuận và giảm thiểu rủi ro cho nhà đầu tư.</w:t>
      </w:r>
    </w:p>
    <w:p w14:paraId="07BB2C19" w14:textId="77777777" w:rsidR="00B356BA" w:rsidRDefault="00000000" w:rsidP="00885B80">
      <w:pPr>
        <w:spacing w:before="240" w:after="240"/>
        <w:ind w:firstLine="720"/>
        <w:jc w:val="both"/>
        <w:pPrChange w:id="1779" w:author="Lien Le" w:date="2024-12-11T16:37:00Z" w16du:dateUtc="2024-12-11T09:37:00Z">
          <w:pPr>
            <w:spacing w:before="240" w:after="240"/>
            <w:ind w:firstLine="720"/>
          </w:pPr>
        </w:pPrChange>
      </w:pPr>
      <w:r>
        <w:t>Tiếp theo, bài toán đặt ra mục tiêu tìm kiếm mô hình dự báo giá cổ phiếu tối ưu, đảm bảo độ chính xác và phù hợp với dữ liệu thị trường Việt Nam. Các mô hình được sử dụng trong nghiên cứu bao gồm Ridge Linear Regression, LSTM (Long Short-Term Memory) và ARIMA (AutoRegressive Integrated Moving Average). Để đánh giá hiệu suất của từng mô hình, các chỉ số như R², RMSE, MAE, MAPE và Directional Accuracy (DA) được áp dụng. Quá trình tối ưu hóa tham số cho các mô hình này sẽ được thực hiện thông qua các phương pháp như Grid Search và Random Search, đồng thời kết hợp với các kỹ thuật chọn lọc đặc trưng (Feature Selection) nhằm nâng cao hiệu quả dự đoán. Việc so sánh các mô hình dựa trên các tiêu chí đánh giá này sẽ giúp xác định mô hình nào phù hợp nhất để áp dụng trong việc dự báo giá cổ phiếu ngành CNTT.</w:t>
      </w:r>
    </w:p>
    <w:p w14:paraId="32977A53" w14:textId="77777777" w:rsidR="00B356BA" w:rsidRDefault="00000000" w:rsidP="00885B80">
      <w:pPr>
        <w:spacing w:before="240" w:after="240"/>
        <w:ind w:firstLine="720"/>
        <w:jc w:val="both"/>
        <w:pPrChange w:id="1780" w:author="Lien Le" w:date="2024-12-11T16:37:00Z" w16du:dateUtc="2024-12-11T09:37:00Z">
          <w:pPr>
            <w:spacing w:before="240" w:after="240"/>
            <w:ind w:firstLine="720"/>
          </w:pPr>
        </w:pPrChange>
      </w:pPr>
      <w:r>
        <w:t>Cuối cùng, bài toán bao gồm việc thực hiện thí nghiệm giao dịch trong 100 ngày liên tiếp để kiểm tra tính hiệu quả của các mô hình dự báo và chiến lược giao dịch đã được triển khai. Thí nghiệm này sẽ mô phỏng giao dịch trên dữ liệu giá cổ phiếu thực tế, ghi nhận lợi nhuận hoặc thua lỗ cùng với các chỉ số hiệu quả giao dịch. Mục tiêu của phần này là đánh giá khả năng ứng dụng thực tiễn của các mô hình dự báo trong môi trường thị trường thực, từ đó xác định tính khả thi và hiệu quả của các chiến lược Pair Trading và Reversal Trading. Kết quả của thí nghiệm sẽ cung cấp những thông tin quan trọng để hỗ trợ nhà đầu tư trong việc ra quyết định chiến lược, đồng thời đóng góp vào việc phát triển các phương pháp dự báo giá cổ phiếu chính xác và hiệu quả hơn trong ngành CNTT tại Việt Nam.</w:t>
      </w:r>
    </w:p>
    <w:p w14:paraId="783C8150" w14:textId="77777777" w:rsidR="00B356BA" w:rsidRDefault="00B356BA">
      <w:pPr>
        <w:spacing w:before="0" w:after="240"/>
      </w:pPr>
    </w:p>
    <w:p w14:paraId="4439DEFC" w14:textId="6D03BB77" w:rsidR="00B356BA" w:rsidDel="00885B80" w:rsidRDefault="00B356BA">
      <w:pPr>
        <w:pBdr>
          <w:top w:val="nil"/>
          <w:left w:val="nil"/>
          <w:bottom w:val="nil"/>
          <w:right w:val="nil"/>
          <w:between w:val="nil"/>
        </w:pBdr>
        <w:ind w:left="160" w:right="173"/>
        <w:jc w:val="both"/>
        <w:rPr>
          <w:del w:id="1781" w:author="Lien Le" w:date="2024-12-11T16:37:00Z" w16du:dateUtc="2024-12-11T09:37:00Z"/>
          <w:b/>
        </w:rPr>
      </w:pPr>
    </w:p>
    <w:p w14:paraId="7B2C4C60" w14:textId="418F4F94" w:rsidR="00B356BA" w:rsidDel="00885B80" w:rsidRDefault="00B356BA">
      <w:pPr>
        <w:pBdr>
          <w:top w:val="nil"/>
          <w:left w:val="nil"/>
          <w:bottom w:val="nil"/>
          <w:right w:val="nil"/>
          <w:between w:val="nil"/>
        </w:pBdr>
        <w:ind w:left="160" w:right="173"/>
        <w:jc w:val="both"/>
        <w:rPr>
          <w:del w:id="1782" w:author="Lien Le" w:date="2024-12-11T16:37:00Z" w16du:dateUtc="2024-12-11T09:37:00Z"/>
          <w:b/>
        </w:rPr>
      </w:pPr>
    </w:p>
    <w:p w14:paraId="6D7AEF1D" w14:textId="77777777" w:rsidR="00B356BA" w:rsidRDefault="00000000">
      <w:pPr>
        <w:pStyle w:val="Heading2"/>
        <w:ind w:right="173"/>
      </w:pPr>
      <w:bookmarkStart w:id="1783" w:name="_Toc184828798"/>
      <w:r>
        <w:rPr>
          <w:sz w:val="26"/>
          <w:szCs w:val="26"/>
        </w:rPr>
        <w:t>2.2. Xây dựng khung nghiên cứu</w:t>
      </w:r>
      <w:bookmarkEnd w:id="1783"/>
    </w:p>
    <w:p w14:paraId="20342FA3" w14:textId="77777777" w:rsidR="00B356BA" w:rsidRPr="00885B80" w:rsidRDefault="00000000">
      <w:pPr>
        <w:pStyle w:val="Heading3"/>
        <w:rPr>
          <w:sz w:val="26"/>
          <w:szCs w:val="26"/>
          <w:rPrChange w:id="1784" w:author="Lien Le" w:date="2024-12-11T16:37:00Z" w16du:dateUtc="2024-12-11T09:37:00Z">
            <w:rPr/>
          </w:rPrChange>
        </w:rPr>
      </w:pPr>
      <w:bookmarkStart w:id="1785" w:name="_Toc184828799"/>
      <w:r w:rsidRPr="00885B80">
        <w:rPr>
          <w:sz w:val="26"/>
          <w:szCs w:val="26"/>
          <w:rPrChange w:id="1786" w:author="Lien Le" w:date="2024-12-11T16:37:00Z" w16du:dateUtc="2024-12-11T09:37:00Z">
            <w:rPr/>
          </w:rPrChange>
        </w:rPr>
        <w:t>2.2.1 Sơ đồ khung nghiên cứu</w:t>
      </w:r>
      <w:bookmarkEnd w:id="1785"/>
    </w:p>
    <w:p w14:paraId="0D143CAF" w14:textId="77777777" w:rsidR="00B356BA" w:rsidRDefault="00000000" w:rsidP="00885B80">
      <w:pPr>
        <w:spacing w:before="240" w:after="240"/>
        <w:ind w:firstLine="720"/>
        <w:jc w:val="both"/>
        <w:pPrChange w:id="1787" w:author="Lien Le" w:date="2024-12-11T16:37:00Z" w16du:dateUtc="2024-12-11T09:37:00Z">
          <w:pPr>
            <w:spacing w:before="240" w:after="240"/>
            <w:ind w:firstLine="720"/>
          </w:pPr>
        </w:pPrChange>
      </w:pPr>
      <w:r>
        <w:t>Khung nghiên cứu của khóa luận được thiết kế gồm bảy bước chính, nhằm đảm bảo tính toàn diện và khả năng áp dụng thực tiễn trong việc dự đoán và giao dịch cổ phiếu ngành Công nghệ Thông tin (CNTT) trên thị trường chứng khoán Việt Nam. Mỗi bước đóng một vai trò quan trọng trong việc xây dựng và đánh giá các mô hình dự báo cũng như chiến lược giao dịch, từ đó đưa ra những kết luận và khuyến nghị có giá trị.</w:t>
      </w:r>
    </w:p>
    <w:p w14:paraId="16512F66" w14:textId="161152CE" w:rsidR="00885B80" w:rsidRPr="00885B80" w:rsidRDefault="00885B80" w:rsidP="00885B80">
      <w:pPr>
        <w:spacing w:before="240" w:after="240" w:line="240" w:lineRule="auto"/>
        <w:jc w:val="both"/>
        <w:rPr>
          <w:ins w:id="1788" w:author="Lien Le" w:date="2024-12-11T16:37:00Z" w16du:dateUtc="2024-12-11T09:37:00Z"/>
          <w:b/>
          <w:rPrChange w:id="1789" w:author="Lien Le" w:date="2024-12-11T16:38:00Z" w16du:dateUtc="2024-12-11T09:38:00Z">
            <w:rPr>
              <w:ins w:id="1790" w:author="Lien Le" w:date="2024-12-11T16:37:00Z" w16du:dateUtc="2024-12-11T09:37:00Z"/>
              <w:b/>
              <w:lang w:val="en-US"/>
            </w:rPr>
          </w:rPrChange>
        </w:rPr>
        <w:pPrChange w:id="1791" w:author="Lien Le" w:date="2024-12-11T16:38:00Z" w16du:dateUtc="2024-12-11T09:38:00Z">
          <w:pPr>
            <w:spacing w:before="240" w:after="240"/>
            <w:jc w:val="both"/>
          </w:pPr>
        </w:pPrChange>
      </w:pPr>
      <w:ins w:id="1792" w:author="Lien Le" w:date="2024-12-11T16:39:00Z" w16du:dateUtc="2024-12-11T09:39:00Z">
        <w:r>
          <w:rPr>
            <w:b/>
            <w:lang w:val="en-US"/>
          </w:rPr>
          <w:t xml:space="preserve">Bước 1: </w:t>
        </w:r>
      </w:ins>
      <w:del w:id="1793" w:author="Lien Le" w:date="2024-12-11T16:39:00Z" w16du:dateUtc="2024-12-11T09:39:00Z">
        <w:r w:rsidR="00000000" w:rsidDel="00885B80">
          <w:rPr>
            <w:b/>
          </w:rPr>
          <w:delText xml:space="preserve">1. </w:delText>
        </w:r>
      </w:del>
      <w:r w:rsidR="00000000">
        <w:rPr>
          <w:b/>
        </w:rPr>
        <w:t>Thu thập dữ liệu</w:t>
      </w:r>
    </w:p>
    <w:p w14:paraId="5C68CF74" w14:textId="3957AA14" w:rsidR="00B356BA" w:rsidRDefault="00000000" w:rsidP="00885B80">
      <w:pPr>
        <w:spacing w:before="240" w:after="240"/>
        <w:jc w:val="both"/>
        <w:pPrChange w:id="1794" w:author="Lien Le" w:date="2024-12-11T16:40:00Z" w16du:dateUtc="2024-12-11T09:40:00Z">
          <w:pPr>
            <w:spacing w:before="240" w:after="240"/>
          </w:pPr>
        </w:pPrChange>
      </w:pPr>
      <w:del w:id="1795" w:author="Lien Le" w:date="2024-12-11T16:37:00Z" w16du:dateUtc="2024-12-11T09:37:00Z">
        <w:r w:rsidRPr="00885B80" w:rsidDel="00885B80">
          <w:rPr>
            <w:rPrChange w:id="1796" w:author="Lien Le" w:date="2024-12-11T16:37:00Z" w16du:dateUtc="2024-12-11T09:37:00Z">
              <w:rPr>
                <w:b/>
              </w:rPr>
            </w:rPrChange>
          </w:rPr>
          <w:br/>
        </w:r>
      </w:del>
      <w:r w:rsidRPr="00885B80">
        <w:rPr>
          <w:rPrChange w:id="1797" w:author="Lien Le" w:date="2024-12-11T16:37:00Z" w16du:dateUtc="2024-12-11T09:37:00Z">
            <w:rPr>
              <w:b/>
            </w:rPr>
          </w:rPrChange>
        </w:rPr>
        <w:tab/>
      </w:r>
      <w:r>
        <w:t xml:space="preserve">Bước đầu tiên là thu thập dữ liệu, sử dụng thư viện </w:t>
      </w:r>
      <w:r w:rsidRPr="00885B80">
        <w:rPr>
          <w:rPrChange w:id="1798" w:author="Lien Le" w:date="2024-12-11T16:37:00Z" w16du:dateUtc="2024-12-11T09:37:00Z">
            <w:rPr>
              <w:b/>
            </w:rPr>
          </w:rPrChange>
        </w:rPr>
        <w:t>vnstock</w:t>
      </w:r>
      <w:r>
        <w:t xml:space="preserve"> để lấy dữ liệu giá cổ phiếu, khối lượng giao dịch và các chỉ số tài chính từ thị trường chứng khoán Việt Nam. Ngoài ra, các nguồn dữ liệu bổ sung từ </w:t>
      </w:r>
      <w:r w:rsidRPr="00885B80">
        <w:rPr>
          <w:rPrChange w:id="1799" w:author="Lien Le" w:date="2024-12-11T16:37:00Z" w16du:dateUtc="2024-12-11T09:37:00Z">
            <w:rPr>
              <w:b/>
            </w:rPr>
          </w:rPrChange>
        </w:rPr>
        <w:t>vnstock trên PyPI</w:t>
      </w:r>
      <w:r>
        <w:t xml:space="preserve"> và </w:t>
      </w:r>
      <w:r w:rsidRPr="00885B80">
        <w:rPr>
          <w:rPrChange w:id="1800" w:author="Lien Le" w:date="2024-12-11T16:37:00Z" w16du:dateUtc="2024-12-11T09:37:00Z">
            <w:rPr>
              <w:b/>
            </w:rPr>
          </w:rPrChange>
        </w:rPr>
        <w:t>demo trên Google Colab</w:t>
      </w:r>
      <w:r>
        <w:t xml:space="preserve"> cũng được tham khảo để tăng tính đa dạng và độ chính xác của dữ liệu. Việc kết hợp nhiều nguồn dữ liệu giúp đảm bảo dữ liệu thu thập được đầy đủ và chính xác, phục vụ tốt cho các bước tiếp theo trong nghiên cứu.</w:t>
      </w:r>
    </w:p>
    <w:p w14:paraId="4C1D9C83" w14:textId="4A04395B" w:rsidR="00885B80" w:rsidRPr="00885B80" w:rsidRDefault="00885B80" w:rsidP="00885B80">
      <w:pPr>
        <w:spacing w:before="240" w:after="240" w:line="240" w:lineRule="auto"/>
        <w:jc w:val="both"/>
        <w:rPr>
          <w:ins w:id="1801" w:author="Lien Le" w:date="2024-12-11T16:37:00Z" w16du:dateUtc="2024-12-11T09:37:00Z"/>
          <w:b/>
          <w:rPrChange w:id="1802" w:author="Lien Le" w:date="2024-12-11T16:38:00Z" w16du:dateUtc="2024-12-11T09:38:00Z">
            <w:rPr>
              <w:ins w:id="1803" w:author="Lien Le" w:date="2024-12-11T16:37:00Z" w16du:dateUtc="2024-12-11T09:37:00Z"/>
              <w:lang w:val="en-US"/>
            </w:rPr>
          </w:rPrChange>
        </w:rPr>
        <w:pPrChange w:id="1804" w:author="Lien Le" w:date="2024-12-11T16:38:00Z" w16du:dateUtc="2024-12-11T09:38:00Z">
          <w:pPr>
            <w:spacing w:before="240" w:after="240"/>
            <w:jc w:val="both"/>
          </w:pPr>
        </w:pPrChange>
      </w:pPr>
      <w:ins w:id="1805" w:author="Lien Le" w:date="2024-12-11T16:39:00Z" w16du:dateUtc="2024-12-11T09:39:00Z">
        <w:r>
          <w:rPr>
            <w:b/>
            <w:lang w:val="en-US"/>
          </w:rPr>
          <w:t xml:space="preserve">Bước </w:t>
        </w:r>
        <w:r>
          <w:rPr>
            <w:b/>
            <w:lang w:val="en-US"/>
          </w:rPr>
          <w:t>2</w:t>
        </w:r>
        <w:r>
          <w:rPr>
            <w:b/>
            <w:lang w:val="en-US"/>
          </w:rPr>
          <w:t xml:space="preserve">: </w:t>
        </w:r>
      </w:ins>
      <w:del w:id="1806" w:author="Lien Le" w:date="2024-12-11T16:37:00Z" w16du:dateUtc="2024-12-11T09:37:00Z">
        <w:r w:rsidR="00000000" w:rsidRPr="00885B80" w:rsidDel="00885B80">
          <w:rPr>
            <w:b/>
            <w:rPrChange w:id="1807" w:author="Lien Le" w:date="2024-12-11T16:37:00Z" w16du:dateUtc="2024-12-11T09:37:00Z">
              <w:rPr/>
            </w:rPrChange>
          </w:rPr>
          <w:delText xml:space="preserve">2. </w:delText>
        </w:r>
      </w:del>
      <w:r w:rsidR="00000000" w:rsidRPr="00885B80">
        <w:rPr>
          <w:b/>
          <w:rPrChange w:id="1808" w:author="Lien Le" w:date="2024-12-11T16:37:00Z" w16du:dateUtc="2024-12-11T09:37:00Z">
            <w:rPr/>
          </w:rPrChange>
        </w:rPr>
        <w:t>Tiền xử lý dữ liệu</w:t>
      </w:r>
    </w:p>
    <w:p w14:paraId="3BEB72BA" w14:textId="7B02F257" w:rsidR="00B356BA" w:rsidRDefault="00000000" w:rsidP="00885B80">
      <w:pPr>
        <w:spacing w:before="240" w:after="240"/>
        <w:ind w:firstLine="720"/>
        <w:jc w:val="both"/>
        <w:pPrChange w:id="1809" w:author="Lien Le" w:date="2024-12-11T16:41:00Z" w16du:dateUtc="2024-12-11T09:41:00Z">
          <w:pPr>
            <w:spacing w:before="240" w:after="240"/>
          </w:pPr>
        </w:pPrChange>
      </w:pPr>
      <w:del w:id="1810" w:author="Lien Le" w:date="2024-12-11T16:37:00Z" w16du:dateUtc="2024-12-11T09:37:00Z">
        <w:r w:rsidRPr="00885B80" w:rsidDel="00885B80">
          <w:rPr>
            <w:rPrChange w:id="1811" w:author="Lien Le" w:date="2024-12-11T16:40:00Z" w16du:dateUtc="2024-12-11T09:40:00Z">
              <w:rPr>
                <w:b/>
              </w:rPr>
            </w:rPrChange>
          </w:rPr>
          <w:br/>
        </w:r>
        <w:r w:rsidRPr="00885B80" w:rsidDel="00885B80">
          <w:rPr>
            <w:rPrChange w:id="1812" w:author="Lien Le" w:date="2024-12-11T16:40:00Z" w16du:dateUtc="2024-12-11T09:40:00Z">
              <w:rPr>
                <w:b/>
              </w:rPr>
            </w:rPrChange>
          </w:rPr>
          <w:tab/>
        </w:r>
      </w:del>
      <w:r>
        <w:t>Sau khi thu thập, dữ liệu cần được làm sạch bằng cách xử lý các giá trị thiếu và ngoại lai, đồng thời đảm bảo tính liên tục của chuỗi thời gian. Nếu cần thiết, dữ liệu sẽ được biến đổi để đạt được tính dừng hoặc phù hợp với yêu cầu của các mô hình dự đoán. Các kỹ thuật như lấy sai phân hoặc chuẩn hóa dữ liệu có thể được áp dụng để cải thiện chất lượng dữ liệu, từ đó nâng cao hiệu quả của các mô hình dự báo.</w:t>
      </w:r>
    </w:p>
    <w:p w14:paraId="441F5D1B" w14:textId="1ABB9F55" w:rsidR="00885B80" w:rsidRPr="00885B80" w:rsidRDefault="00885B80" w:rsidP="00885B80">
      <w:pPr>
        <w:spacing w:before="240" w:after="240" w:line="240" w:lineRule="auto"/>
        <w:jc w:val="both"/>
        <w:rPr>
          <w:ins w:id="1813" w:author="Lien Le" w:date="2024-12-11T16:37:00Z" w16du:dateUtc="2024-12-11T09:37:00Z"/>
          <w:b/>
          <w:rPrChange w:id="1814" w:author="Lien Le" w:date="2024-12-11T16:38:00Z" w16du:dateUtc="2024-12-11T09:38:00Z">
            <w:rPr>
              <w:ins w:id="1815" w:author="Lien Le" w:date="2024-12-11T16:37:00Z" w16du:dateUtc="2024-12-11T09:37:00Z"/>
              <w:b/>
              <w:lang w:val="en-US"/>
            </w:rPr>
          </w:rPrChange>
        </w:rPr>
        <w:pPrChange w:id="1816" w:author="Lien Le" w:date="2024-12-11T16:38:00Z" w16du:dateUtc="2024-12-11T09:38:00Z">
          <w:pPr>
            <w:pStyle w:val="ListParagraph"/>
            <w:numPr>
              <w:numId w:val="56"/>
            </w:numPr>
            <w:spacing w:before="240" w:after="240"/>
            <w:ind w:left="360" w:hanging="360"/>
            <w:jc w:val="both"/>
          </w:pPr>
        </w:pPrChange>
      </w:pPr>
      <w:ins w:id="1817" w:author="Lien Le" w:date="2024-12-11T16:39:00Z" w16du:dateUtc="2024-12-11T09:39:00Z">
        <w:r>
          <w:rPr>
            <w:b/>
            <w:lang w:val="en-US"/>
          </w:rPr>
          <w:t xml:space="preserve">Bước </w:t>
        </w:r>
        <w:r>
          <w:rPr>
            <w:b/>
            <w:lang w:val="en-US"/>
          </w:rPr>
          <w:t>3</w:t>
        </w:r>
        <w:r>
          <w:rPr>
            <w:b/>
            <w:lang w:val="en-US"/>
          </w:rPr>
          <w:t xml:space="preserve">: </w:t>
        </w:r>
      </w:ins>
      <w:del w:id="1818" w:author="Lien Le" w:date="2024-12-11T16:37:00Z" w16du:dateUtc="2024-12-11T09:37:00Z">
        <w:r w:rsidR="00000000" w:rsidRPr="00885B80" w:rsidDel="00885B80">
          <w:rPr>
            <w:b/>
            <w:rPrChange w:id="1819" w:author="Lien Le" w:date="2024-12-11T16:37:00Z" w16du:dateUtc="2024-12-11T09:37:00Z">
              <w:rPr/>
            </w:rPrChange>
          </w:rPr>
          <w:delText xml:space="preserve">3. </w:delText>
        </w:r>
      </w:del>
      <w:r w:rsidR="00000000" w:rsidRPr="00885B80">
        <w:rPr>
          <w:b/>
          <w:rPrChange w:id="1820" w:author="Lien Le" w:date="2024-12-11T16:37:00Z" w16du:dateUtc="2024-12-11T09:37:00Z">
            <w:rPr/>
          </w:rPrChange>
        </w:rPr>
        <w:t>Phân tích khám phá dữ liệu (EDA)</w:t>
      </w:r>
    </w:p>
    <w:p w14:paraId="529D1E63" w14:textId="50CD6C82" w:rsidR="00B356BA" w:rsidRPr="00885B80" w:rsidRDefault="00000000" w:rsidP="00885B80">
      <w:pPr>
        <w:spacing w:before="240" w:after="240"/>
        <w:ind w:firstLine="720"/>
        <w:jc w:val="both"/>
        <w:pPrChange w:id="1821" w:author="Lien Le" w:date="2024-12-11T16:41:00Z" w16du:dateUtc="2024-12-11T09:41:00Z">
          <w:pPr>
            <w:spacing w:before="240" w:after="240"/>
          </w:pPr>
        </w:pPrChange>
      </w:pPr>
      <w:del w:id="1822" w:author="Lien Le" w:date="2024-12-11T16:37:00Z" w16du:dateUtc="2024-12-11T09:37:00Z">
        <w:r w:rsidRPr="00885B80" w:rsidDel="00885B80">
          <w:rPr>
            <w:rPrChange w:id="1823" w:author="Lien Le" w:date="2024-12-11T16:40:00Z" w16du:dateUtc="2024-12-11T09:40:00Z">
              <w:rPr>
                <w:b/>
              </w:rPr>
            </w:rPrChange>
          </w:rPr>
          <w:br/>
        </w:r>
        <w:r w:rsidRPr="00885B80" w:rsidDel="00885B80">
          <w:rPr>
            <w:rPrChange w:id="1824" w:author="Lien Le" w:date="2024-12-11T16:40:00Z" w16du:dateUtc="2024-12-11T09:40:00Z">
              <w:rPr>
                <w:b/>
              </w:rPr>
            </w:rPrChange>
          </w:rPr>
          <w:tab/>
        </w:r>
      </w:del>
      <w:r>
        <w:t>Bước thứ ba là phân tích khám phá dữ liệu (EDA), nơi các đặc điểm cơ bản như xu hướng, mùa vụ và biến động được phân tích kỹ lưỡng. Sử dụng các biểu đồ và thống kê mô tả giúp hiểu rõ hơn về cấu trúc và tính chất của dữ liệu, từ đó xác định các mẫu hình và mối tương quan tiềm năng giữa các cổ phiếu. EDA không chỉ giúp phát hiện ra các đặc điểm nổi bật mà còn hỗ trợ trong việc lựa chọn các biến số quan trọng cho các mô hình dự báo.</w:t>
      </w:r>
    </w:p>
    <w:p w14:paraId="0FF3357C" w14:textId="19DD5454" w:rsidR="00885B80" w:rsidRDefault="00885B80" w:rsidP="00885B80">
      <w:pPr>
        <w:spacing w:before="240" w:after="240"/>
        <w:jc w:val="both"/>
        <w:rPr>
          <w:ins w:id="1825" w:author="Lien Le" w:date="2024-12-11T16:38:00Z" w16du:dateUtc="2024-12-11T09:38:00Z"/>
          <w:b/>
          <w:lang w:val="en-US"/>
        </w:rPr>
      </w:pPr>
      <w:ins w:id="1826" w:author="Lien Le" w:date="2024-12-11T16:39:00Z" w16du:dateUtc="2024-12-11T09:39:00Z">
        <w:r>
          <w:rPr>
            <w:b/>
            <w:lang w:val="en-US"/>
          </w:rPr>
          <w:t xml:space="preserve">Bước </w:t>
        </w:r>
      </w:ins>
      <w:r w:rsidR="00000000">
        <w:rPr>
          <w:b/>
        </w:rPr>
        <w:t>4</w:t>
      </w:r>
      <w:ins w:id="1827" w:author="Lien Le" w:date="2024-12-11T16:39:00Z" w16du:dateUtc="2024-12-11T09:39:00Z">
        <w:r>
          <w:rPr>
            <w:b/>
            <w:lang w:val="en-US"/>
          </w:rPr>
          <w:t>:</w:t>
        </w:r>
      </w:ins>
      <w:del w:id="1828" w:author="Lien Le" w:date="2024-12-11T16:39:00Z" w16du:dateUtc="2024-12-11T09:39:00Z">
        <w:r w:rsidR="00000000" w:rsidDel="00885B80">
          <w:rPr>
            <w:b/>
          </w:rPr>
          <w:delText>.</w:delText>
        </w:r>
      </w:del>
      <w:r w:rsidR="00000000">
        <w:rPr>
          <w:b/>
        </w:rPr>
        <w:t xml:space="preserve"> Xây dựng mô hình dự đoán</w:t>
      </w:r>
    </w:p>
    <w:p w14:paraId="70A3AD7B" w14:textId="56F85574" w:rsidR="00B356BA" w:rsidRDefault="00000000" w:rsidP="00885B80">
      <w:pPr>
        <w:spacing w:before="240" w:after="240"/>
        <w:ind w:firstLine="720"/>
        <w:jc w:val="both"/>
        <w:pPrChange w:id="1829" w:author="Lien Le" w:date="2024-12-11T16:41:00Z" w16du:dateUtc="2024-12-11T09:41:00Z">
          <w:pPr>
            <w:spacing w:before="240" w:after="240"/>
          </w:pPr>
        </w:pPrChange>
      </w:pPr>
      <w:del w:id="1830" w:author="Lien Le" w:date="2024-12-11T16:38:00Z" w16du:dateUtc="2024-12-11T09:38:00Z">
        <w:r w:rsidRPr="00885B80" w:rsidDel="00885B80">
          <w:rPr>
            <w:rPrChange w:id="1831" w:author="Lien Le" w:date="2024-12-11T16:38:00Z" w16du:dateUtc="2024-12-11T09:38:00Z">
              <w:rPr>
                <w:b/>
              </w:rPr>
            </w:rPrChange>
          </w:rPr>
          <w:br/>
        </w:r>
        <w:r w:rsidRPr="00885B80" w:rsidDel="00885B80">
          <w:rPr>
            <w:rPrChange w:id="1832" w:author="Lien Le" w:date="2024-12-11T16:38:00Z" w16du:dateUtc="2024-12-11T09:38:00Z">
              <w:rPr>
                <w:b/>
              </w:rPr>
            </w:rPrChange>
          </w:rPr>
          <w:tab/>
        </w:r>
      </w:del>
      <w:r>
        <w:t xml:space="preserve">Tiếp theo là xây dựng các mô hình dự đoán, bao gồm cả mô hình thống kê và học máy. Các mô hình thống kê như </w:t>
      </w:r>
      <w:r w:rsidRPr="00885B80">
        <w:rPr>
          <w:rPrChange w:id="1833" w:author="Lien Le" w:date="2024-12-11T16:38:00Z" w16du:dateUtc="2024-12-11T09:38:00Z">
            <w:rPr>
              <w:b/>
            </w:rPr>
          </w:rPrChange>
        </w:rPr>
        <w:t>ARIMA (AutoRegressive Integrated Moving Average)</w:t>
      </w:r>
      <w:r>
        <w:t xml:space="preserve"> được áp dụng để dự đoán chuỗi thời gian dựa trên các thành phần tự hồi quy, trung bình trượt và khả năng tích hợp. Đồng thời, các mô hình học máy như </w:t>
      </w:r>
      <w:r w:rsidRPr="00885B80">
        <w:rPr>
          <w:rPrChange w:id="1834" w:author="Lien Le" w:date="2024-12-11T16:38:00Z" w16du:dateUtc="2024-12-11T09:38:00Z">
            <w:rPr>
              <w:b/>
            </w:rPr>
          </w:rPrChange>
        </w:rPr>
        <w:t xml:space="preserve">Ridge Linear Regression (Ridge Linear </w:t>
      </w:r>
      <w:r w:rsidRPr="00885B80">
        <w:rPr>
          <w:rPrChange w:id="1835" w:author="Lien Le" w:date="2024-12-11T16:38:00Z" w16du:dateUtc="2024-12-11T09:38:00Z">
            <w:rPr>
              <w:b/>
            </w:rPr>
          </w:rPrChange>
        </w:rPr>
        <w:lastRenderedPageBreak/>
        <w:t>Regression)</w:t>
      </w:r>
      <w:r>
        <w:t xml:space="preserve"> và </w:t>
      </w:r>
      <w:r w:rsidRPr="00885B80">
        <w:rPr>
          <w:rPrChange w:id="1836" w:author="Lien Le" w:date="2024-12-11T16:38:00Z" w16du:dateUtc="2024-12-11T09:38:00Z">
            <w:rPr>
              <w:b/>
            </w:rPr>
          </w:rPrChange>
        </w:rPr>
        <w:t>LSTM (Long Short-Term Memory)</w:t>
      </w:r>
      <w:r>
        <w:t xml:space="preserve"> được sử dụng để khai thác các đặc trưng phức tạp và các mối quan hệ phi tuyến tính trong dữ liệu, nhằm tăng cường độ chính xác của dự đoán.</w:t>
      </w:r>
    </w:p>
    <w:p w14:paraId="192D9540" w14:textId="77777777" w:rsidR="00885B80" w:rsidRDefault="00885B80" w:rsidP="00885B80">
      <w:pPr>
        <w:spacing w:before="240" w:after="240"/>
        <w:jc w:val="both"/>
        <w:rPr>
          <w:ins w:id="1837" w:author="Lien Le" w:date="2024-12-11T16:39:00Z" w16du:dateUtc="2024-12-11T09:39:00Z"/>
          <w:b/>
          <w:lang w:val="en-US"/>
        </w:rPr>
      </w:pPr>
      <w:ins w:id="1838" w:author="Lien Le" w:date="2024-12-11T16:39:00Z" w16du:dateUtc="2024-12-11T09:39:00Z">
        <w:r>
          <w:rPr>
            <w:b/>
            <w:lang w:val="en-US"/>
          </w:rPr>
          <w:t xml:space="preserve">Bước </w:t>
        </w:r>
        <w:r>
          <w:rPr>
            <w:b/>
            <w:lang w:val="en-US"/>
          </w:rPr>
          <w:t xml:space="preserve">5: </w:t>
        </w:r>
      </w:ins>
      <w:del w:id="1839" w:author="Lien Le" w:date="2024-12-11T16:39:00Z" w16du:dateUtc="2024-12-11T09:39:00Z">
        <w:r w:rsidR="00000000" w:rsidDel="00885B80">
          <w:rPr>
            <w:b/>
          </w:rPr>
          <w:delText xml:space="preserve">5. </w:delText>
        </w:r>
      </w:del>
      <w:r w:rsidR="00000000">
        <w:rPr>
          <w:b/>
        </w:rPr>
        <w:t>Huấn luyện và đánh giá mô hình</w:t>
      </w:r>
    </w:p>
    <w:p w14:paraId="524328A4" w14:textId="18AE47E3" w:rsidR="00B356BA" w:rsidRDefault="00000000" w:rsidP="00885B80">
      <w:pPr>
        <w:spacing w:before="240" w:after="240"/>
        <w:jc w:val="both"/>
        <w:pPrChange w:id="1840" w:author="Lien Le" w:date="2024-12-11T16:38:00Z" w16du:dateUtc="2024-12-11T09:38:00Z">
          <w:pPr>
            <w:spacing w:before="240" w:after="240"/>
          </w:pPr>
        </w:pPrChange>
      </w:pPr>
      <w:del w:id="1841" w:author="Lien Le" w:date="2024-12-11T16:39:00Z" w16du:dateUtc="2024-12-11T09:39:00Z">
        <w:r w:rsidRPr="00885B80" w:rsidDel="00885B80">
          <w:rPr>
            <w:rPrChange w:id="1842" w:author="Lien Le" w:date="2024-12-11T16:40:00Z" w16du:dateUtc="2024-12-11T09:40:00Z">
              <w:rPr>
                <w:b/>
              </w:rPr>
            </w:rPrChange>
          </w:rPr>
          <w:br/>
        </w:r>
      </w:del>
      <w:r w:rsidRPr="00885B80">
        <w:rPr>
          <w:rPrChange w:id="1843" w:author="Lien Le" w:date="2024-12-11T16:40:00Z" w16du:dateUtc="2024-12-11T09:40:00Z">
            <w:rPr>
              <w:b/>
            </w:rPr>
          </w:rPrChange>
        </w:rPr>
        <w:tab/>
      </w:r>
      <w:r>
        <w:t xml:space="preserve">Sau khi xây dựng, các mô hình được huấn luyện và đánh giá hiệu suất. Dữ liệu được chia thành các tập huấn luyện và kiểm tra thông qua phương pháp </w:t>
      </w:r>
      <w:r w:rsidRPr="00885B80">
        <w:rPr>
          <w:rPrChange w:id="1844" w:author="Lien Le" w:date="2024-12-11T16:38:00Z" w16du:dateUtc="2024-12-11T09:38:00Z">
            <w:rPr>
              <w:b/>
            </w:rPr>
          </w:rPrChange>
        </w:rPr>
        <w:t>TimeSeriesSplit</w:t>
      </w:r>
      <w:r>
        <w:t xml:space="preserve"> để duy trì tính tuần tự của chuỗi thời gian. Các chỉ số đánh giá như </w:t>
      </w:r>
      <w:r w:rsidRPr="00885B80">
        <w:rPr>
          <w:rPrChange w:id="1845" w:author="Lien Le" w:date="2024-12-11T16:38:00Z" w16du:dateUtc="2024-12-11T09:38:00Z">
            <w:rPr>
              <w:b/>
            </w:rPr>
          </w:rPrChange>
        </w:rPr>
        <w:t>MAE (Mean Absolute Error)</w:t>
      </w:r>
      <w:r>
        <w:t xml:space="preserve">, </w:t>
      </w:r>
      <w:r w:rsidRPr="00885B80">
        <w:rPr>
          <w:rPrChange w:id="1846" w:author="Lien Le" w:date="2024-12-11T16:38:00Z" w16du:dateUtc="2024-12-11T09:38:00Z">
            <w:rPr>
              <w:b/>
            </w:rPr>
          </w:rPrChange>
        </w:rPr>
        <w:t>RMSE (Root Mean Square Error)</w:t>
      </w:r>
      <w:r>
        <w:t xml:space="preserve"> và </w:t>
      </w:r>
      <w:r w:rsidRPr="00885B80">
        <w:rPr>
          <w:rPrChange w:id="1847" w:author="Lien Le" w:date="2024-12-11T16:38:00Z" w16du:dateUtc="2024-12-11T09:38:00Z">
            <w:rPr>
              <w:b/>
            </w:rPr>
          </w:rPrChange>
        </w:rPr>
        <w:t>R² (Coefficient of Determination)</w:t>
      </w:r>
      <w:r>
        <w:t xml:space="preserve"> được sử dụng để đo lường hiệu suất dự đoán của từng mô hình, giúp xác định mô hình nào đạt hiệu quả cao nhất trong việc dự báo giá cổ phiếu.</w:t>
      </w:r>
    </w:p>
    <w:p w14:paraId="471279C2" w14:textId="032EB346" w:rsidR="00885B80" w:rsidRDefault="00885B80" w:rsidP="00885B80">
      <w:pPr>
        <w:spacing w:before="240" w:after="240"/>
        <w:jc w:val="both"/>
        <w:rPr>
          <w:ins w:id="1848" w:author="Lien Le" w:date="2024-12-11T16:39:00Z" w16du:dateUtc="2024-12-11T09:39:00Z"/>
          <w:b/>
          <w:lang w:val="en-US"/>
        </w:rPr>
      </w:pPr>
      <w:ins w:id="1849" w:author="Lien Le" w:date="2024-12-11T16:40:00Z" w16du:dateUtc="2024-12-11T09:40:00Z">
        <w:r>
          <w:rPr>
            <w:b/>
            <w:lang w:val="en-US"/>
          </w:rPr>
          <w:t xml:space="preserve">Bước </w:t>
        </w:r>
      </w:ins>
      <w:r w:rsidR="00000000">
        <w:rPr>
          <w:b/>
        </w:rPr>
        <w:t>6</w:t>
      </w:r>
      <w:ins w:id="1850" w:author="Lien Le" w:date="2024-12-11T16:40:00Z" w16du:dateUtc="2024-12-11T09:40:00Z">
        <w:r>
          <w:rPr>
            <w:b/>
            <w:lang w:val="en-US"/>
          </w:rPr>
          <w:t>:</w:t>
        </w:r>
      </w:ins>
      <w:del w:id="1851" w:author="Lien Le" w:date="2024-12-11T16:40:00Z" w16du:dateUtc="2024-12-11T09:40:00Z">
        <w:r w:rsidR="00000000" w:rsidDel="00885B80">
          <w:rPr>
            <w:b/>
          </w:rPr>
          <w:delText>.</w:delText>
        </w:r>
      </w:del>
      <w:r w:rsidR="00000000">
        <w:rPr>
          <w:b/>
        </w:rPr>
        <w:t xml:space="preserve"> Phân tích kết quả</w:t>
      </w:r>
    </w:p>
    <w:p w14:paraId="757AF736" w14:textId="08D02B6C" w:rsidR="00B356BA" w:rsidRDefault="00000000" w:rsidP="00885B80">
      <w:pPr>
        <w:spacing w:before="240" w:after="240"/>
        <w:jc w:val="both"/>
        <w:pPrChange w:id="1852" w:author="Lien Le" w:date="2024-12-11T16:38:00Z" w16du:dateUtc="2024-12-11T09:38:00Z">
          <w:pPr>
            <w:spacing w:before="240" w:after="240"/>
          </w:pPr>
        </w:pPrChange>
      </w:pPr>
      <w:del w:id="1853" w:author="Lien Le" w:date="2024-12-11T16:39:00Z" w16du:dateUtc="2024-12-11T09:39:00Z">
        <w:r w:rsidRPr="00885B80" w:rsidDel="00885B80">
          <w:rPr>
            <w:rPrChange w:id="1854" w:author="Lien Le" w:date="2024-12-11T16:40:00Z" w16du:dateUtc="2024-12-11T09:40:00Z">
              <w:rPr>
                <w:b/>
              </w:rPr>
            </w:rPrChange>
          </w:rPr>
          <w:br/>
        </w:r>
      </w:del>
      <w:r w:rsidRPr="00885B80">
        <w:rPr>
          <w:rPrChange w:id="1855" w:author="Lien Le" w:date="2024-12-11T16:38:00Z" w16du:dateUtc="2024-12-11T09:38:00Z">
            <w:rPr>
              <w:b/>
            </w:rPr>
          </w:rPrChange>
        </w:rPr>
        <w:tab/>
      </w:r>
      <w:r>
        <w:t>Bước này tập trung vào việc so sánh hiệu suất của các mô hình dự đoán và phân tích nguyên nhân dẫn đến sự khác biệt trong kết quả. Đồng thời, đánh giá tính khả thi và ứng dụng thực tiễn của các mô hình trong việc hỗ trợ quyết định đầu tư. Việc phân tích kết quả giúp nhận diện những điểm mạnh và điểm yếu của từng mô hình, từ đó đưa ra những nhận định chính xác về hiệu quả của chúng trong bối cảnh thị trường chứng khoán Việt Nam.</w:t>
      </w:r>
    </w:p>
    <w:p w14:paraId="239A82C3" w14:textId="77777777" w:rsidR="00885B80" w:rsidRDefault="00885B80" w:rsidP="00885B80">
      <w:pPr>
        <w:spacing w:before="240" w:after="240"/>
        <w:jc w:val="both"/>
        <w:rPr>
          <w:ins w:id="1856" w:author="Lien Le" w:date="2024-12-11T16:40:00Z" w16du:dateUtc="2024-12-11T09:40:00Z"/>
          <w:b/>
          <w:lang w:val="en-US"/>
        </w:rPr>
      </w:pPr>
      <w:ins w:id="1857" w:author="Lien Le" w:date="2024-12-11T16:40:00Z" w16du:dateUtc="2024-12-11T09:40:00Z">
        <w:r>
          <w:rPr>
            <w:b/>
            <w:lang w:val="en-US"/>
          </w:rPr>
          <w:t xml:space="preserve">Bước </w:t>
        </w:r>
      </w:ins>
      <w:r w:rsidR="00000000">
        <w:rPr>
          <w:b/>
        </w:rPr>
        <w:t>7</w:t>
      </w:r>
      <w:ins w:id="1858" w:author="Lien Le" w:date="2024-12-11T16:40:00Z" w16du:dateUtc="2024-12-11T09:40:00Z">
        <w:r>
          <w:rPr>
            <w:b/>
            <w:lang w:val="en-US"/>
          </w:rPr>
          <w:t>:</w:t>
        </w:r>
      </w:ins>
      <w:del w:id="1859" w:author="Lien Le" w:date="2024-12-11T16:40:00Z" w16du:dateUtc="2024-12-11T09:40:00Z">
        <w:r w:rsidR="00000000" w:rsidDel="00885B80">
          <w:rPr>
            <w:b/>
          </w:rPr>
          <w:delText>.</w:delText>
        </w:r>
      </w:del>
      <w:r w:rsidR="00000000">
        <w:rPr>
          <w:b/>
        </w:rPr>
        <w:t xml:space="preserve"> Đề xuất giải pháp và hướng nghiên cứu tiếp theo</w:t>
      </w:r>
    </w:p>
    <w:p w14:paraId="096AD871" w14:textId="07D5AB0D" w:rsidR="00B356BA" w:rsidRDefault="00000000" w:rsidP="00885B80">
      <w:pPr>
        <w:spacing w:before="240" w:after="240"/>
        <w:jc w:val="both"/>
        <w:pPrChange w:id="1860" w:author="Lien Le" w:date="2024-12-11T16:38:00Z" w16du:dateUtc="2024-12-11T09:38:00Z">
          <w:pPr>
            <w:spacing w:before="240" w:after="240"/>
          </w:pPr>
        </w:pPrChange>
      </w:pPr>
      <w:del w:id="1861" w:author="Lien Le" w:date="2024-12-11T16:40:00Z" w16du:dateUtc="2024-12-11T09:40:00Z">
        <w:r w:rsidRPr="00885B80" w:rsidDel="00885B80">
          <w:rPr>
            <w:rPrChange w:id="1862" w:author="Lien Le" w:date="2024-12-11T16:40:00Z" w16du:dateUtc="2024-12-11T09:40:00Z">
              <w:rPr>
                <w:b/>
              </w:rPr>
            </w:rPrChange>
          </w:rPr>
          <w:br/>
        </w:r>
      </w:del>
      <w:r w:rsidRPr="00885B80">
        <w:rPr>
          <w:rPrChange w:id="1863" w:author="Lien Le" w:date="2024-12-11T16:40:00Z" w16du:dateUtc="2024-12-11T09:40:00Z">
            <w:rPr>
              <w:b/>
            </w:rPr>
          </w:rPrChange>
        </w:rPr>
        <w:tab/>
      </w:r>
      <w:r>
        <w:t>Cuối cùng, dựa trên các kết quả phân tích, khóa luận đề xuất các giải pháp cải tiến cho các mô hình dự đoán hiện tại nhằm nâng cao độ chính xác và tính ứng dụng. Bên cạnh đó, xác định các hướng nghiên cứu tiềm năng để phát triển các mô hình dự đoán giá cổ phiếu, đáp ứng nhu cầu ngày càng cao của thị trường tài chính. Các đề xuất này không chỉ giúp cải thiện hiệu suất dự đoán mà còn mở ra những cơ hội mới trong việc ứng dụng trí tuệ nhân tạo và học máy vào lĩnh vực tài chính.</w:t>
      </w:r>
    </w:p>
    <w:p w14:paraId="62FE2A69" w14:textId="77777777" w:rsidR="00B356BA" w:rsidRDefault="00000000" w:rsidP="00885B80">
      <w:pPr>
        <w:spacing w:before="240" w:after="240"/>
        <w:ind w:firstLine="540"/>
        <w:jc w:val="both"/>
        <w:pPrChange w:id="1864" w:author="Lien Le" w:date="2024-12-11T16:41:00Z" w16du:dateUtc="2024-12-11T09:41:00Z">
          <w:pPr>
            <w:spacing w:before="240" w:after="240"/>
          </w:pPr>
        </w:pPrChange>
      </w:pPr>
      <w:r>
        <w:t>Khung nghiên cứu này không chỉ đảm bảo sự mạch lạc trong quá trình thực hiện mà còn tạo điều kiện thuận lợi cho việc áp dụng các phương pháp khoa học vào thực tiễn, góp phần nâng cao chất lượng dự báo và chiến lược giao dịch cổ phiếu ngành CNTT trên thị trường chứng khoán Việt Nam.</w:t>
      </w:r>
    </w:p>
    <w:p w14:paraId="4BADE34C" w14:textId="3528F8B2" w:rsidR="00B356BA" w:rsidDel="00885B80" w:rsidRDefault="00000000" w:rsidP="00885B80">
      <w:pPr>
        <w:spacing w:before="240" w:after="240"/>
        <w:ind w:firstLine="540"/>
        <w:jc w:val="both"/>
        <w:rPr>
          <w:del w:id="1865" w:author="Lien Le" w:date="2024-12-11T16:39:00Z" w16du:dateUtc="2024-12-11T09:39:00Z"/>
        </w:rPr>
        <w:pPrChange w:id="1866" w:author="Lien Le" w:date="2024-12-11T16:41:00Z" w16du:dateUtc="2024-12-11T09:41:00Z">
          <w:pPr>
            <w:spacing w:before="280" w:after="80"/>
          </w:pPr>
        </w:pPrChange>
      </w:pPr>
      <w:r>
        <w:t>Tóm lại</w:t>
      </w:r>
      <w:ins w:id="1867" w:author="Lien Le" w:date="2024-12-11T16:39:00Z" w16du:dateUtc="2024-12-11T09:39:00Z">
        <w:r w:rsidR="00885B80" w:rsidRPr="00885B80">
          <w:rPr>
            <w:rPrChange w:id="1868" w:author="Lien Le" w:date="2024-12-11T16:40:00Z" w16du:dateUtc="2024-12-11T09:40:00Z">
              <w:rPr>
                <w:lang w:val="en-US"/>
              </w:rPr>
            </w:rPrChange>
          </w:rPr>
          <w:t xml:space="preserve">, </w:t>
        </w:r>
      </w:ins>
      <w:del w:id="1869" w:author="Lien Le" w:date="2024-12-11T16:39:00Z" w16du:dateUtc="2024-12-11T09:39:00Z">
        <w:r w:rsidDel="00885B80">
          <w:delText xml:space="preserve">: </w:delText>
        </w:r>
      </w:del>
    </w:p>
    <w:p w14:paraId="68F5BCB0" w14:textId="2CA246E3" w:rsidR="00B356BA" w:rsidRDefault="00885B80" w:rsidP="00885B80">
      <w:pPr>
        <w:spacing w:before="240" w:after="240"/>
        <w:ind w:firstLine="540"/>
        <w:jc w:val="both"/>
        <w:pPrChange w:id="1870" w:author="Lien Le" w:date="2024-12-11T16:41:00Z" w16du:dateUtc="2024-12-11T09:41:00Z">
          <w:pPr>
            <w:spacing w:before="240" w:after="240"/>
            <w:ind w:firstLine="720"/>
          </w:pPr>
        </w:pPrChange>
      </w:pPr>
      <w:ins w:id="1871" w:author="Lien Le" w:date="2024-12-11T16:39:00Z" w16du:dateUtc="2024-12-11T09:39:00Z">
        <w:r w:rsidRPr="00885B80">
          <w:rPr>
            <w:rPrChange w:id="1872" w:author="Lien Le" w:date="2024-12-11T16:40:00Z" w16du:dateUtc="2024-12-11T09:40:00Z">
              <w:rPr>
                <w:lang w:val="en-US"/>
              </w:rPr>
            </w:rPrChange>
          </w:rPr>
          <w:t>k</w:t>
        </w:r>
      </w:ins>
      <w:del w:id="1873" w:author="Lien Le" w:date="2024-12-11T16:39:00Z" w16du:dateUtc="2024-12-11T09:39:00Z">
        <w:r w:rsidR="00000000" w:rsidDel="00885B80">
          <w:delText>K</w:delText>
        </w:r>
      </w:del>
      <w:r w:rsidR="00000000">
        <w:t xml:space="preserve">hung nghiên cứu được xây dựng gồm bảy bước chính từ thu thập dữ liệu, tiền xử lý, phân tích khám phá dữ liệu, xây dựng và huấn luyện mô hình, đến phân tích kết quả và đề xuất giải pháp. Mỗi bước đều đóng một vai trò quan trọng trong việc đảm bảo tính toàn diện và khả năng áp dụng thực tiễn của nghiên cứu, từ đó góp phần vào việc nâng cao chất </w:t>
      </w:r>
      <w:r w:rsidR="00000000">
        <w:lastRenderedPageBreak/>
        <w:t>lượng dự báo và chiến lược giao dịch cổ phiếu ngành CNTT trên thị trường chứng khoán Việt Nam.</w:t>
      </w:r>
    </w:p>
    <w:p w14:paraId="3654A339" w14:textId="3B6F745F" w:rsidR="00B356BA" w:rsidDel="00C17211" w:rsidRDefault="00B356BA" w:rsidP="00140DDA">
      <w:pPr>
        <w:ind w:firstLine="540"/>
        <w:rPr>
          <w:del w:id="1874" w:author="Lien Le" w:date="2024-12-11T16:41:00Z" w16du:dateUtc="2024-12-11T09:41:00Z"/>
        </w:rPr>
        <w:pPrChange w:id="1875" w:author="Lien Le" w:date="2024-12-11T16:41:00Z" w16du:dateUtc="2024-12-11T09:41:00Z">
          <w:pPr/>
        </w:pPrChange>
      </w:pPr>
    </w:p>
    <w:p w14:paraId="6806A223" w14:textId="4F0DC6BD" w:rsidR="00B356BA" w:rsidRDefault="00000000" w:rsidP="00140DDA">
      <w:pPr>
        <w:pStyle w:val="Heading3"/>
        <w:ind w:left="0" w:firstLine="160"/>
        <w:pPrChange w:id="1876" w:author="Lien Le" w:date="2024-12-11T16:41:00Z" w16du:dateUtc="2024-12-11T09:41:00Z">
          <w:pPr>
            <w:pStyle w:val="Heading3"/>
            <w:ind w:firstLine="160"/>
          </w:pPr>
        </w:pPrChange>
      </w:pPr>
      <w:bookmarkStart w:id="1877" w:name="_Toc184828800"/>
      <w:r>
        <w:rPr>
          <w:sz w:val="26"/>
          <w:szCs w:val="26"/>
        </w:rPr>
        <w:t xml:space="preserve">2.2.2. Công cụ </w:t>
      </w:r>
      <w:del w:id="1878" w:author="Lien Le" w:date="2024-12-11T16:42:00Z" w16du:dateUtc="2024-12-11T09:42:00Z">
        <w:r w:rsidDel="00140DDA">
          <w:rPr>
            <w:sz w:val="26"/>
            <w:szCs w:val="26"/>
          </w:rPr>
          <w:delText>và tài liệu hỗ trợ</w:delText>
        </w:r>
      </w:del>
      <w:ins w:id="1879" w:author="Lien Le" w:date="2024-12-11T16:42:00Z" w16du:dateUtc="2024-12-11T09:42:00Z">
        <w:r w:rsidR="00140DDA">
          <w:rPr>
            <w:sz w:val="26"/>
            <w:szCs w:val="26"/>
            <w:lang w:val="en-US"/>
          </w:rPr>
          <w:t>thực hiện</w:t>
        </w:r>
      </w:ins>
      <w:r>
        <w:rPr>
          <w:sz w:val="26"/>
          <w:szCs w:val="26"/>
        </w:rPr>
        <w:t xml:space="preserve"> nghiên cứu</w:t>
      </w:r>
      <w:bookmarkEnd w:id="1877"/>
      <w:del w:id="1880" w:author="Lien Le" w:date="2024-12-11T16:42:00Z" w16du:dateUtc="2024-12-11T09:42:00Z">
        <w:r w:rsidDel="00140DDA">
          <w:rPr>
            <w:sz w:val="26"/>
            <w:szCs w:val="26"/>
          </w:rPr>
          <w:delText>:</w:delText>
        </w:r>
      </w:del>
      <w:r>
        <w:rPr>
          <w:sz w:val="26"/>
          <w:szCs w:val="26"/>
        </w:rPr>
        <w:t xml:space="preserve"> </w:t>
      </w:r>
    </w:p>
    <w:p w14:paraId="61871026" w14:textId="77777777" w:rsidR="00B356BA" w:rsidRDefault="00000000" w:rsidP="00140DDA">
      <w:pPr>
        <w:spacing w:before="0" w:after="240"/>
        <w:ind w:firstLine="720"/>
        <w:jc w:val="both"/>
        <w:pPrChange w:id="1881" w:author="Lien Le" w:date="2024-12-11T16:42:00Z" w16du:dateUtc="2024-12-11T09:42:00Z">
          <w:pPr>
            <w:spacing w:before="0" w:after="240"/>
            <w:ind w:firstLine="720"/>
          </w:pPr>
        </w:pPrChange>
      </w:pPr>
      <w:r>
        <w:t xml:space="preserve">Trong quá trình thực hiện nghiên cứu, khóa luận sử dụng một số công cụ hỗ trợ chính nhằm thu thập và phân tích dữ liệu một cách hiệu quả. </w:t>
      </w:r>
    </w:p>
    <w:p w14:paraId="1583702D" w14:textId="77777777" w:rsidR="00B356BA" w:rsidRDefault="00000000" w:rsidP="00140DDA">
      <w:pPr>
        <w:spacing w:before="240" w:after="240"/>
        <w:ind w:firstLine="720"/>
        <w:jc w:val="both"/>
      </w:pPr>
      <w:r>
        <w:t xml:space="preserve">Đầu tiên là </w:t>
      </w:r>
      <w:r>
        <w:rPr>
          <w:b/>
        </w:rPr>
        <w:t>thư viện vnstock</w:t>
      </w:r>
      <w:r>
        <w:t>, một thư viện Python chuyên dụng để truy cập và xử lý dữ liệu chứng khoán Việt Nam. Thư viện này cung cấp các chức năng thu thập giá cổ phiếu, khối lượng giao dịch và các chỉ số tài chính từ các nguồn uy tín như HNX và HOSE, đồng thời hỗ trợ xử lý, sắp xếp và trực quan hóa dữ liệu. Sử dụng vnstock giúp đảm bảo dữ liệu chính xác, cập nhật và tiết kiệm thời gian.</w:t>
      </w:r>
    </w:p>
    <w:p w14:paraId="6E73372D" w14:textId="77777777" w:rsidR="00B356BA" w:rsidRDefault="00000000" w:rsidP="00140DDA">
      <w:pPr>
        <w:spacing w:before="240" w:after="240"/>
        <w:ind w:firstLine="720"/>
        <w:jc w:val="both"/>
      </w:pPr>
      <w:r>
        <w:t xml:space="preserve">Bên cạnh đó, </w:t>
      </w:r>
      <w:r>
        <w:rPr>
          <w:b/>
        </w:rPr>
        <w:t>tài liệu “Phân Tích Kỹ Thuật Từ A-Z”</w:t>
      </w:r>
      <w:r>
        <w:t xml:space="preserve"> được tham khảo chính để áp dụng các chỉ số kỹ thuật phù hợp, nâng cao hiệu quả và độ chính xác của mô hình dự báo. Ngoài ra, các nghiên cứu liên quan đến Ridge Regression, ARIMA và LSTM cũng được sử dụng để đảm bảo tính toàn diện trong phương pháp nghiên cứu.</w:t>
      </w:r>
    </w:p>
    <w:p w14:paraId="5518A877" w14:textId="77777777" w:rsidR="00B356BA" w:rsidRDefault="00000000" w:rsidP="00140DDA">
      <w:pPr>
        <w:spacing w:before="240" w:after="240"/>
        <w:ind w:firstLine="720"/>
        <w:jc w:val="both"/>
      </w:pPr>
      <w:r>
        <w:t>Các công cụ như vnstock và Google Colab không chỉ hỗ trợ kỹ thuật mà còn giúp trực quan hóa và phân tích dữ liệu hiệu quả, góp phần quan trọng vào sự thành công của khóa luận.</w:t>
      </w:r>
    </w:p>
    <w:p w14:paraId="2E03C575" w14:textId="77777777" w:rsidR="00B356BA" w:rsidRDefault="00B356BA">
      <w:pPr>
        <w:pBdr>
          <w:top w:val="nil"/>
          <w:left w:val="nil"/>
          <w:bottom w:val="nil"/>
          <w:right w:val="nil"/>
          <w:between w:val="nil"/>
        </w:pBdr>
        <w:ind w:left="160" w:right="173"/>
        <w:jc w:val="both"/>
        <w:sectPr w:rsidR="00B356BA">
          <w:pgSz w:w="12240" w:h="15840"/>
          <w:pgMar w:top="1360" w:right="1260" w:bottom="280" w:left="1280" w:header="720" w:footer="720" w:gutter="0"/>
          <w:cols w:space="720"/>
        </w:sectPr>
      </w:pPr>
    </w:p>
    <w:p w14:paraId="61BAE661" w14:textId="77777777" w:rsidR="00B356BA" w:rsidRDefault="00000000">
      <w:pPr>
        <w:pStyle w:val="Heading1"/>
      </w:pPr>
      <w:bookmarkStart w:id="1882" w:name="_Toc184828801"/>
      <w:r>
        <w:lastRenderedPageBreak/>
        <w:t>CHƯƠNG 3: THU THẬP VÀ TIỀN XỬ LÝ DỮ LIỆU</w:t>
      </w:r>
      <w:bookmarkEnd w:id="1882"/>
    </w:p>
    <w:p w14:paraId="5A24FF03" w14:textId="77777777" w:rsidR="00B356BA" w:rsidRPr="00140DDA" w:rsidRDefault="00000000" w:rsidP="00140DDA">
      <w:pPr>
        <w:spacing w:before="240" w:after="240"/>
        <w:ind w:firstLine="720"/>
        <w:jc w:val="both"/>
        <w:pPrChange w:id="1883" w:author="Lien Le" w:date="2024-12-11T16:42:00Z" w16du:dateUtc="2024-12-11T09:42:00Z">
          <w:pPr>
            <w:spacing w:before="240" w:after="240"/>
            <w:ind w:firstLine="720"/>
          </w:pPr>
        </w:pPrChange>
      </w:pPr>
      <w:r w:rsidRPr="00140DDA">
        <w:t xml:space="preserve">Chương này trình bày hai bước quan trọng trong khung nghiên cứu: </w:t>
      </w:r>
      <w:r w:rsidRPr="00140DDA">
        <w:rPr>
          <w:rPrChange w:id="1884" w:author="Lien Le" w:date="2024-12-11T16:42:00Z" w16du:dateUtc="2024-12-11T09:42:00Z">
            <w:rPr>
              <w:b/>
            </w:rPr>
          </w:rPrChange>
        </w:rPr>
        <w:t>thu thập dữ liệu</w:t>
      </w:r>
      <w:r w:rsidRPr="00140DDA">
        <w:t xml:space="preserve"> và </w:t>
      </w:r>
      <w:r w:rsidRPr="00140DDA">
        <w:rPr>
          <w:rPrChange w:id="1885" w:author="Lien Le" w:date="2024-12-11T16:42:00Z" w16du:dateUtc="2024-12-11T09:42:00Z">
            <w:rPr>
              <w:b/>
            </w:rPr>
          </w:rPrChange>
        </w:rPr>
        <w:t>tiền xử lý dữ liệu</w:t>
      </w:r>
      <w:r w:rsidRPr="00140DDA">
        <w:t>. Việc thực hiện đúng đắn hai bước này sẽ đảm bảo rằng dữ liệu sử dụng cho mô hình dự đoán có chất lượng cao, phù hợp và đầy đủ thông tin cần thiết để đạt được kết quả dự báo chính xác.</w:t>
      </w:r>
    </w:p>
    <w:p w14:paraId="585805E2" w14:textId="77777777" w:rsidR="00B356BA" w:rsidRDefault="00000000">
      <w:pPr>
        <w:pStyle w:val="Heading2"/>
        <w:spacing w:before="280" w:after="80"/>
        <w:ind w:left="0"/>
        <w:jc w:val="left"/>
        <w:rPr>
          <w:sz w:val="26"/>
          <w:szCs w:val="26"/>
        </w:rPr>
      </w:pPr>
      <w:bookmarkStart w:id="1886" w:name="_Toc184828802"/>
      <w:r>
        <w:rPr>
          <w:sz w:val="26"/>
          <w:szCs w:val="26"/>
        </w:rPr>
        <w:t>3.1. Thu thập dữ liệu</w:t>
      </w:r>
      <w:bookmarkEnd w:id="1886"/>
    </w:p>
    <w:p w14:paraId="43E6893E" w14:textId="77777777" w:rsidR="00B356BA" w:rsidRDefault="00000000">
      <w:pPr>
        <w:pStyle w:val="Heading3"/>
        <w:ind w:left="0"/>
      </w:pPr>
      <w:bookmarkStart w:id="1887" w:name="_Toc184828803"/>
      <w:r>
        <w:t>3.1.1. Nguồn dữ liệu</w:t>
      </w:r>
      <w:bookmarkEnd w:id="1887"/>
    </w:p>
    <w:p w14:paraId="7E2BD6B4" w14:textId="77777777" w:rsidR="00B356BA" w:rsidRDefault="00000000" w:rsidP="00140DDA">
      <w:pPr>
        <w:spacing w:before="240" w:after="240"/>
        <w:ind w:firstLine="720"/>
        <w:jc w:val="both"/>
        <w:pPrChange w:id="1888" w:author="Lien Le" w:date="2024-12-11T16:42:00Z" w16du:dateUtc="2024-12-11T09:42:00Z">
          <w:pPr>
            <w:spacing w:before="240" w:after="240"/>
            <w:ind w:firstLine="720"/>
          </w:pPr>
        </w:pPrChange>
      </w:pPr>
      <w:r>
        <w:t xml:space="preserve">Trong nghiên cứu này, dữ liệu chứng khoán được thu thập từ nguồn uy tín, đó là </w:t>
      </w:r>
      <w:r>
        <w:rPr>
          <w:b/>
        </w:rPr>
        <w:t xml:space="preserve">Thư viện </w:t>
      </w:r>
      <w:r>
        <w:rPr>
          <w:b/>
          <w:color w:val="188038"/>
        </w:rPr>
        <w:t>vnstock</w:t>
      </w:r>
      <w:r>
        <w:rPr>
          <w:b/>
        </w:rPr>
        <w:t>.</w:t>
      </w:r>
    </w:p>
    <w:p w14:paraId="72D8A6A8" w14:textId="77777777" w:rsidR="00B356BA" w:rsidRDefault="00000000" w:rsidP="00140DDA">
      <w:pPr>
        <w:spacing w:before="0" w:after="0"/>
        <w:ind w:firstLine="720"/>
        <w:jc w:val="both"/>
        <w:pPrChange w:id="1889" w:author="Lien Le" w:date="2024-12-11T16:42:00Z" w16du:dateUtc="2024-12-11T09:42:00Z">
          <w:pPr>
            <w:spacing w:before="0" w:after="0"/>
            <w:ind w:firstLine="720"/>
          </w:pPr>
        </w:pPrChange>
      </w:pPr>
      <w:r>
        <w:rPr>
          <w:b/>
        </w:rPr>
        <w:t>Thư viện vnstock</w:t>
      </w:r>
      <w:r>
        <w:t xml:space="preserve">, một công cụ Python mạnh mẽ hỗ trợ việc truy cập và xử lý dữ liệu chứng khoán Việt Nam. Thư viện này cung cấp các dữ liệu quan trọng như giá mở cửa, giá đóng cửa, khối lượng giao dịch, và các chỉ số tài chính khác. Ngoài ra, các notebook đã được phát triển, như </w:t>
      </w:r>
      <w:r>
        <w:rPr>
          <w:i/>
        </w:rPr>
        <w:t>vnstock_demo_index_all_functions_testing_2023.ipynb</w:t>
      </w:r>
      <w:r>
        <w:t>, giúp triển khai các hàm chức năng của vnstock một cách linh hoạt và hiệu quả, đảm bảo tính toàn diện trong quá trình thu thập dữ liệu.</w:t>
      </w:r>
    </w:p>
    <w:p w14:paraId="7C7E7131" w14:textId="3F6A8F31" w:rsidR="00B356BA" w:rsidDel="00140DDA" w:rsidRDefault="00B356BA">
      <w:pPr>
        <w:spacing w:before="0" w:after="240"/>
        <w:rPr>
          <w:del w:id="1890" w:author="Lien Le" w:date="2024-12-11T16:42:00Z" w16du:dateUtc="2024-12-11T09:42:00Z"/>
        </w:rPr>
      </w:pPr>
    </w:p>
    <w:p w14:paraId="19C94FE0" w14:textId="77777777" w:rsidR="00B356BA" w:rsidRDefault="00000000">
      <w:pPr>
        <w:pStyle w:val="Heading3"/>
        <w:ind w:left="0"/>
        <w:rPr>
          <w:sz w:val="26"/>
          <w:szCs w:val="26"/>
        </w:rPr>
      </w:pPr>
      <w:bookmarkStart w:id="1891" w:name="_Toc184828804"/>
      <w:r>
        <w:rPr>
          <w:sz w:val="26"/>
          <w:szCs w:val="26"/>
        </w:rPr>
        <w:t>3.1.2. Phương pháp thu thập dữ liệu</w:t>
      </w:r>
      <w:bookmarkEnd w:id="1891"/>
    </w:p>
    <w:p w14:paraId="0013336E" w14:textId="77777777" w:rsidR="00140DDA" w:rsidRPr="00140DDA" w:rsidRDefault="00000000" w:rsidP="00140DDA">
      <w:pPr>
        <w:spacing w:before="0" w:after="0"/>
        <w:ind w:firstLine="720"/>
        <w:jc w:val="both"/>
        <w:rPr>
          <w:ins w:id="1892" w:author="Lien Le" w:date="2024-12-11T16:43:00Z" w16du:dateUtc="2024-12-11T09:43:00Z"/>
          <w:rPrChange w:id="1893" w:author="Lien Le" w:date="2024-12-11T16:44:00Z" w16du:dateUtc="2024-12-11T09:44:00Z">
            <w:rPr>
              <w:ins w:id="1894" w:author="Lien Le" w:date="2024-12-11T16:43:00Z" w16du:dateUtc="2024-12-11T09:43:00Z"/>
              <w:b/>
            </w:rPr>
          </w:rPrChange>
        </w:rPr>
        <w:pPrChange w:id="1895" w:author="Lien Le" w:date="2024-12-11T16:44:00Z" w16du:dateUtc="2024-12-11T09:44:00Z">
          <w:pPr>
            <w:numPr>
              <w:numId w:val="16"/>
            </w:numPr>
            <w:spacing w:before="240" w:after="0"/>
            <w:ind w:left="720" w:hanging="360"/>
          </w:pPr>
        </w:pPrChange>
      </w:pPr>
      <w:del w:id="1896" w:author="Lien Le" w:date="2024-12-11T16:43:00Z" w16du:dateUtc="2024-12-11T09:43:00Z">
        <w:r w:rsidRPr="00140DDA" w:rsidDel="00140DDA">
          <w:rPr>
            <w:rPrChange w:id="1897" w:author="Lien Le" w:date="2024-12-11T16:44:00Z" w16du:dateUtc="2024-12-11T09:44:00Z">
              <w:rPr>
                <w:b/>
              </w:rPr>
            </w:rPrChange>
          </w:rPr>
          <w:delText xml:space="preserve">Sử dụng API từ thư viện </w:delText>
        </w:r>
        <w:r w:rsidRPr="00140DDA" w:rsidDel="00140DDA">
          <w:rPr>
            <w:rPrChange w:id="1898" w:author="Lien Le" w:date="2024-12-11T16:44:00Z" w16du:dateUtc="2024-12-11T09:44:00Z">
              <w:rPr>
                <w:b/>
                <w:color w:val="188038"/>
              </w:rPr>
            </w:rPrChange>
          </w:rPr>
          <w:delText>vnstock</w:delText>
        </w:r>
        <w:r w:rsidRPr="00140DDA" w:rsidDel="00140DDA">
          <w:rPr>
            <w:rPrChange w:id="1899" w:author="Lien Le" w:date="2024-12-11T16:44:00Z" w16du:dateUtc="2024-12-11T09:44:00Z">
              <w:rPr>
                <w:b/>
              </w:rPr>
            </w:rPrChange>
          </w:rPr>
          <w:delText xml:space="preserve">: </w:delText>
        </w:r>
      </w:del>
      <w:r w:rsidRPr="00140DDA">
        <w:t xml:space="preserve">Việc thu thập dữ liệu được thực hiện bằng cách sử dụng API từ thư viện </w:t>
      </w:r>
      <w:r w:rsidRPr="00140DDA">
        <w:rPr>
          <w:rPrChange w:id="1900" w:author="Lien Le" w:date="2024-12-11T16:44:00Z" w16du:dateUtc="2024-12-11T09:44:00Z">
            <w:rPr>
              <w:b/>
            </w:rPr>
          </w:rPrChange>
        </w:rPr>
        <w:t>vnstock</w:t>
      </w:r>
      <w:r w:rsidRPr="00140DDA">
        <w:t xml:space="preserve"> để tự động thu thập giá cổ phiếu và các chỉ số tài chính theo yêu cầu. Sau khi thu thập, dữ liệu được lưu trữ dưới dạng file </w:t>
      </w:r>
      <w:r w:rsidRPr="00140DDA">
        <w:rPr>
          <w:rPrChange w:id="1901" w:author="Lien Le" w:date="2024-12-11T16:44:00Z" w16du:dateUtc="2024-12-11T09:44:00Z">
            <w:rPr>
              <w:rFonts w:ascii="Roboto Mono" w:eastAsia="Roboto Mono" w:hAnsi="Roboto Mono" w:cs="Roboto Mono"/>
              <w:color w:val="188038"/>
            </w:rPr>
          </w:rPrChange>
        </w:rPr>
        <w:t>.csv</w:t>
      </w:r>
      <w:r w:rsidRPr="00140DDA">
        <w:t>, tạo điều kiện thuận lợi cho quá trình phân tích và xử lý tiếp theo.</w:t>
      </w:r>
      <w:ins w:id="1902" w:author="Lien Le" w:date="2024-12-11T16:43:00Z" w16du:dateUtc="2024-12-11T09:43:00Z">
        <w:r w:rsidR="00140DDA" w:rsidRPr="00140DDA">
          <w:rPr>
            <w:rPrChange w:id="1903" w:author="Lien Le" w:date="2024-12-11T16:44:00Z" w16du:dateUtc="2024-12-11T09:44:00Z">
              <w:rPr>
                <w:bCs/>
                <w:lang w:val="en-US"/>
              </w:rPr>
            </w:rPrChange>
          </w:rPr>
          <w:t xml:space="preserve"> </w:t>
        </w:r>
        <w:r w:rsidR="00140DDA" w:rsidRPr="00140DDA">
          <w:rPr>
            <w:rPrChange w:id="1904" w:author="Lien Le" w:date="2024-12-11T16:44:00Z" w16du:dateUtc="2024-12-11T09:44:00Z">
              <w:rPr>
                <w:b/>
                <w:lang w:val="en-US"/>
              </w:rPr>
            </w:rPrChange>
          </w:rPr>
          <w:t>Ngoài ra, khóa luận</w:t>
        </w:r>
        <w:r w:rsidR="00140DDA" w:rsidRPr="00140DDA">
          <w:rPr>
            <w:rPrChange w:id="1905" w:author="Lien Le" w:date="2024-12-11T16:44:00Z" w16du:dateUtc="2024-12-11T09:44:00Z">
              <w:rPr>
                <w:b/>
              </w:rPr>
            </w:rPrChange>
          </w:rPr>
          <w:t xml:space="preserve"> triển khai các notebook trên Google Colab để thử nghiệm và triển khai các hàm chức năng của thư viện </w:t>
        </w:r>
        <w:r w:rsidR="00140DDA" w:rsidRPr="00140DDA">
          <w:rPr>
            <w:rPrChange w:id="1906" w:author="Lien Le" w:date="2024-12-11T16:44:00Z" w16du:dateUtc="2024-12-11T09:44:00Z">
              <w:rPr>
                <w:b/>
                <w:color w:val="188038"/>
              </w:rPr>
            </w:rPrChange>
          </w:rPr>
          <w:t>vnstock</w:t>
        </w:r>
        <w:r w:rsidR="00140DDA" w:rsidRPr="00140DDA">
          <w:rPr>
            <w:rPrChange w:id="1907" w:author="Lien Le" w:date="2024-12-11T16:44:00Z" w16du:dateUtc="2024-12-11T09:44:00Z">
              <w:rPr>
                <w:b/>
              </w:rPr>
            </w:rPrChange>
          </w:rPr>
          <w:t>.</w:t>
        </w:r>
      </w:ins>
    </w:p>
    <w:p w14:paraId="5B0A0D94" w14:textId="2094C47A" w:rsidR="00B356BA" w:rsidRPr="00140DDA" w:rsidDel="00140DDA" w:rsidRDefault="00B356BA" w:rsidP="00140DDA">
      <w:pPr>
        <w:spacing w:before="240" w:after="240"/>
        <w:ind w:firstLine="720"/>
        <w:jc w:val="both"/>
        <w:rPr>
          <w:del w:id="1908" w:author="Lien Le" w:date="2024-12-11T16:44:00Z" w16du:dateUtc="2024-12-11T09:44:00Z"/>
          <w:bCs/>
          <w:lang w:val="en-US"/>
          <w:rPrChange w:id="1909" w:author="Lien Le" w:date="2024-12-11T16:43:00Z" w16du:dateUtc="2024-12-11T09:43:00Z">
            <w:rPr>
              <w:del w:id="1910" w:author="Lien Le" w:date="2024-12-11T16:44:00Z" w16du:dateUtc="2024-12-11T09:44:00Z"/>
              <w:bCs/>
            </w:rPr>
          </w:rPrChange>
        </w:rPr>
        <w:pPrChange w:id="1911" w:author="Lien Le" w:date="2024-12-11T16:43:00Z" w16du:dateUtc="2024-12-11T09:43:00Z">
          <w:pPr>
            <w:spacing w:before="240" w:after="240"/>
            <w:ind w:firstLine="720"/>
          </w:pPr>
        </w:pPrChange>
      </w:pPr>
    </w:p>
    <w:p w14:paraId="2BB7D25D" w14:textId="77777777" w:rsidR="00B356BA" w:rsidRDefault="00000000">
      <w:pPr>
        <w:spacing w:before="240" w:after="240"/>
        <w:rPr>
          <w:b/>
        </w:rPr>
      </w:pPr>
      <w:r>
        <w:rPr>
          <w:b/>
          <w:noProof/>
        </w:rPr>
        <w:drawing>
          <wp:inline distT="114300" distB="114300" distL="114300" distR="114300" wp14:anchorId="0D1A86D7" wp14:editId="4DB38FFD">
            <wp:extent cx="6159500" cy="4343400"/>
            <wp:effectExtent l="0" t="0" r="0" b="0"/>
            <wp:docPr id="19246106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159500" cy="4343400"/>
                    </a:xfrm>
                    <a:prstGeom prst="rect">
                      <a:avLst/>
                    </a:prstGeom>
                    <a:ln/>
                  </pic:spPr>
                </pic:pic>
              </a:graphicData>
            </a:graphic>
          </wp:inline>
        </w:drawing>
      </w:r>
    </w:p>
    <w:p w14:paraId="460E0D55" w14:textId="67243919" w:rsidR="00B356BA" w:rsidDel="00140DDA" w:rsidRDefault="00000000">
      <w:pPr>
        <w:spacing w:before="240" w:after="240"/>
        <w:rPr>
          <w:del w:id="1912" w:author="Lien Le" w:date="2024-12-11T16:43:00Z" w16du:dateUtc="2024-12-11T09:43:00Z"/>
          <w:b/>
        </w:rPr>
      </w:pPr>
      <w:del w:id="1913" w:author="Lien Le" w:date="2024-12-11T16:43:00Z" w16du:dateUtc="2024-12-11T09:43:00Z">
        <w:r w:rsidDel="00140DDA">
          <w:rPr>
            <w:b/>
          </w:rPr>
          <w:delText>Sử dụng Google Colab Notebook:</w:delText>
        </w:r>
      </w:del>
    </w:p>
    <w:p w14:paraId="24223DAA" w14:textId="25B4BAE7" w:rsidR="00B356BA" w:rsidDel="00140DDA" w:rsidRDefault="00000000">
      <w:pPr>
        <w:numPr>
          <w:ilvl w:val="0"/>
          <w:numId w:val="16"/>
        </w:numPr>
        <w:spacing w:before="240" w:after="0"/>
        <w:rPr>
          <w:del w:id="1914" w:author="Lien Le" w:date="2024-12-11T16:43:00Z" w16du:dateUtc="2024-12-11T09:43:00Z"/>
          <w:b/>
        </w:rPr>
      </w:pPr>
      <w:del w:id="1915" w:author="Lien Le" w:date="2024-12-11T16:43:00Z" w16du:dateUtc="2024-12-11T09:43:00Z">
        <w:r w:rsidDel="00140DDA">
          <w:rPr>
            <w:b/>
          </w:rPr>
          <w:delText xml:space="preserve">Tham khảo và triển khai các notebook trên Google Colab để thử nghiệm và triển khai các hàm chức năng của thư viện </w:delText>
        </w:r>
        <w:r w:rsidDel="00140DDA">
          <w:rPr>
            <w:b/>
            <w:color w:val="188038"/>
          </w:rPr>
          <w:delText>vnstock</w:delText>
        </w:r>
        <w:r w:rsidDel="00140DDA">
          <w:rPr>
            <w:b/>
          </w:rPr>
          <w:delText>.</w:delText>
        </w:r>
      </w:del>
    </w:p>
    <w:p w14:paraId="50A456AF" w14:textId="30235861" w:rsidR="00B356BA" w:rsidDel="00140DDA" w:rsidRDefault="00000000">
      <w:pPr>
        <w:numPr>
          <w:ilvl w:val="0"/>
          <w:numId w:val="16"/>
        </w:numPr>
        <w:spacing w:before="0" w:after="240"/>
        <w:rPr>
          <w:del w:id="1916" w:author="Lien Le" w:date="2024-12-11T16:43:00Z" w16du:dateUtc="2024-12-11T09:43:00Z"/>
          <w:b/>
        </w:rPr>
      </w:pPr>
      <w:del w:id="1917" w:author="Lien Le" w:date="2024-12-11T16:43:00Z" w16du:dateUtc="2024-12-11T09:43:00Z">
        <w:r w:rsidDel="00140DDA">
          <w:rPr>
            <w:b/>
          </w:rPr>
          <w:delText>Ví dụ:</w:delText>
        </w:r>
        <w:r w:rsidDel="00140DDA">
          <w:fldChar w:fldCharType="begin"/>
        </w:r>
        <w:r w:rsidDel="00140DDA">
          <w:delInstrText>HYPERLINK "https://colab.research.google.com/github/thinh-vu/vnstock/blob/beta/docs/gen2_vnstock_demo_index_all_functions_testing_2023.ipynb" \h</w:delInstrText>
        </w:r>
        <w:r w:rsidDel="00140DDA">
          <w:fldChar w:fldCharType="separate"/>
        </w:r>
        <w:r w:rsidDel="00140DDA">
          <w:rPr>
            <w:b/>
          </w:rPr>
          <w:delText xml:space="preserve"> </w:delText>
        </w:r>
        <w:r w:rsidDel="00140DDA">
          <w:rPr>
            <w:b/>
          </w:rPr>
          <w:fldChar w:fldCharType="end"/>
        </w:r>
        <w:r w:rsidDel="00140DDA">
          <w:fldChar w:fldCharType="begin"/>
        </w:r>
        <w:r w:rsidDel="00140DDA">
          <w:delInstrText>HYPERLINK "https://colab.research.google.com/github/thinh-vu/vnstock/blob/beta/docs/gen2_vnstock_demo_index_all_functions_testing_2023.ipynb" \h</w:delInstrText>
        </w:r>
        <w:r w:rsidDel="00140DDA">
          <w:fldChar w:fldCharType="separate"/>
        </w:r>
        <w:r w:rsidDel="00140DDA">
          <w:rPr>
            <w:b/>
            <w:color w:val="1155CC"/>
            <w:u w:val="single"/>
          </w:rPr>
          <w:delText>vnstock_demo_index_all_functions_testing_2023.ipynb</w:delText>
        </w:r>
        <w:r w:rsidDel="00140DDA">
          <w:rPr>
            <w:b/>
            <w:color w:val="1155CC"/>
            <w:u w:val="single"/>
          </w:rPr>
          <w:fldChar w:fldCharType="end"/>
        </w:r>
      </w:del>
    </w:p>
    <w:p w14:paraId="4B9E4CB1" w14:textId="0FF84030" w:rsidR="00B356BA" w:rsidDel="00140DDA" w:rsidRDefault="00B356BA">
      <w:pPr>
        <w:spacing w:before="240" w:after="240"/>
        <w:rPr>
          <w:del w:id="1918" w:author="Lien Le" w:date="2024-12-11T16:43:00Z" w16du:dateUtc="2024-12-11T09:43:00Z"/>
          <w:b/>
        </w:rPr>
      </w:pPr>
    </w:p>
    <w:p w14:paraId="12F10955" w14:textId="77777777" w:rsidR="00B356BA" w:rsidRDefault="00B356BA"/>
    <w:p w14:paraId="43FFABFD" w14:textId="77777777" w:rsidR="00B356BA" w:rsidRDefault="00000000">
      <w:pPr>
        <w:pStyle w:val="Heading3"/>
        <w:ind w:firstLine="160"/>
        <w:rPr>
          <w:sz w:val="26"/>
          <w:szCs w:val="26"/>
        </w:rPr>
      </w:pPr>
      <w:bookmarkStart w:id="1919" w:name="_Toc184828805"/>
      <w:r>
        <w:rPr>
          <w:sz w:val="26"/>
          <w:szCs w:val="26"/>
        </w:rPr>
        <w:t>3.1.3. Chất lượng dữ liệu</w:t>
      </w:r>
      <w:bookmarkEnd w:id="1919"/>
    </w:p>
    <w:p w14:paraId="4275E5E5" w14:textId="77777777" w:rsidR="00B356BA" w:rsidRDefault="00000000" w:rsidP="00140DDA">
      <w:pPr>
        <w:spacing w:before="240" w:after="240"/>
        <w:ind w:firstLine="720"/>
        <w:jc w:val="both"/>
        <w:pPrChange w:id="1920" w:author="Lien Le" w:date="2024-12-11T16:44:00Z" w16du:dateUtc="2024-12-11T09:44:00Z">
          <w:pPr>
            <w:spacing w:before="240" w:after="240"/>
            <w:ind w:firstLine="720"/>
          </w:pPr>
        </w:pPrChange>
      </w:pPr>
      <w:r>
        <w:t>Đảm bảo chất lượng dữ liệu là yếu tố then chốt để xây dựng các mô hình dự báo chính xác. Các bước kiểm tra chất lượng dữ liệu bao gồm:</w:t>
      </w:r>
    </w:p>
    <w:p w14:paraId="40016BFE" w14:textId="77777777" w:rsidR="00B356BA" w:rsidRDefault="00000000" w:rsidP="00140DDA">
      <w:pPr>
        <w:numPr>
          <w:ilvl w:val="0"/>
          <w:numId w:val="12"/>
        </w:numPr>
        <w:spacing w:before="240" w:after="0"/>
        <w:jc w:val="both"/>
        <w:pPrChange w:id="1921" w:author="Lien Le" w:date="2024-12-11T16:44:00Z" w16du:dateUtc="2024-12-11T09:44:00Z">
          <w:pPr>
            <w:numPr>
              <w:numId w:val="12"/>
            </w:numPr>
            <w:spacing w:before="240" w:after="0"/>
            <w:ind w:left="720" w:hanging="360"/>
          </w:pPr>
        </w:pPrChange>
      </w:pPr>
      <w:r>
        <w:rPr>
          <w:b/>
        </w:rPr>
        <w:t>Kiểm tra giá trị thiếu (Missing Values):</w:t>
      </w:r>
      <w:r>
        <w:t xml:space="preserve"> Đảm bảo rằng không có giá trị thiếu trong các cột quan trọng như giá mở cửa, giá đóng cửa và khối lượng giao dịch. Nếu có, tiến hành các bước xử lý như điền giá trị trung bình hoặc loại bỏ các dòng dữ liệu bị thiếu.</w:t>
      </w:r>
    </w:p>
    <w:p w14:paraId="1198B509" w14:textId="77777777" w:rsidR="00B356BA" w:rsidRDefault="00000000" w:rsidP="00140DDA">
      <w:pPr>
        <w:numPr>
          <w:ilvl w:val="0"/>
          <w:numId w:val="12"/>
        </w:numPr>
        <w:spacing w:before="0" w:after="0"/>
        <w:jc w:val="both"/>
        <w:pPrChange w:id="1922" w:author="Lien Le" w:date="2024-12-11T16:44:00Z" w16du:dateUtc="2024-12-11T09:44:00Z">
          <w:pPr>
            <w:numPr>
              <w:numId w:val="12"/>
            </w:numPr>
            <w:spacing w:before="0" w:after="0"/>
            <w:ind w:left="720" w:hanging="360"/>
          </w:pPr>
        </w:pPrChange>
      </w:pPr>
      <w:r>
        <w:rPr>
          <w:b/>
        </w:rPr>
        <w:t>Kiểm tra ngoại lai (Outliers):</w:t>
      </w:r>
      <w:r>
        <w:t xml:space="preserve"> Xác định và xử lý các giá trị ngoại lai có thể ảnh hưởng đến độ chính xác của mô hình. Sử dụng các phương pháp thống kê như IQR (Interquartile Range) để phát hiện và xử lý ngoại lai.</w:t>
      </w:r>
    </w:p>
    <w:p w14:paraId="2A65D1DE" w14:textId="77777777" w:rsidR="00B356BA" w:rsidRDefault="00000000" w:rsidP="00140DDA">
      <w:pPr>
        <w:numPr>
          <w:ilvl w:val="0"/>
          <w:numId w:val="12"/>
        </w:numPr>
        <w:spacing w:before="0" w:after="0"/>
        <w:jc w:val="both"/>
        <w:pPrChange w:id="1923" w:author="Lien Le" w:date="2024-12-11T16:44:00Z" w16du:dateUtc="2024-12-11T09:44:00Z">
          <w:pPr>
            <w:numPr>
              <w:numId w:val="12"/>
            </w:numPr>
            <w:spacing w:before="0" w:after="0"/>
            <w:ind w:left="720" w:hanging="360"/>
          </w:pPr>
        </w:pPrChange>
      </w:pPr>
      <w:r>
        <w:rPr>
          <w:b/>
        </w:rPr>
        <w:t>Kiểm tra tính đồng nhất (Consistency):</w:t>
      </w:r>
      <w:r>
        <w:t xml:space="preserve"> Đảm bảo rằng các dữ liệu được thu thập từ các nguồn khác nhau không có sự mâu thuẫn về thông tin. Sử dụng các công cụ so sánh dữ liệu để kiểm tra tính đồng nhất.</w:t>
      </w:r>
    </w:p>
    <w:p w14:paraId="1F3102F3" w14:textId="77777777" w:rsidR="00B356BA" w:rsidRDefault="00000000" w:rsidP="00140DDA">
      <w:pPr>
        <w:numPr>
          <w:ilvl w:val="0"/>
          <w:numId w:val="12"/>
        </w:numPr>
        <w:spacing w:before="0" w:after="240"/>
        <w:jc w:val="both"/>
        <w:pPrChange w:id="1924" w:author="Lien Le" w:date="2024-12-11T16:44:00Z" w16du:dateUtc="2024-12-11T09:44:00Z">
          <w:pPr>
            <w:numPr>
              <w:numId w:val="12"/>
            </w:numPr>
            <w:spacing w:before="0" w:after="240"/>
            <w:ind w:left="720" w:hanging="360"/>
          </w:pPr>
        </w:pPrChange>
      </w:pPr>
      <w:r>
        <w:rPr>
          <w:b/>
        </w:rPr>
        <w:t>Kiểm tra độ tin cậy (Reliability):</w:t>
      </w:r>
      <w:r>
        <w:t xml:space="preserve"> Xác minh rằng dữ liệu thu thập được là chính xác và đáng tin cậy, không bị sai lệch hoặc lỗi từ quá trình thu thập.</w:t>
      </w:r>
    </w:p>
    <w:p w14:paraId="364ADAD3" w14:textId="77777777" w:rsidR="00B356BA" w:rsidRDefault="00B356BA"/>
    <w:p w14:paraId="70B9B37B" w14:textId="77777777" w:rsidR="00B356BA" w:rsidRDefault="00B356BA">
      <w:pPr>
        <w:rPr>
          <w:b/>
        </w:rPr>
      </w:pPr>
    </w:p>
    <w:p w14:paraId="1F2765EE" w14:textId="77777777" w:rsidR="00B356BA" w:rsidRDefault="00000000">
      <w:pPr>
        <w:pStyle w:val="Heading2"/>
        <w:spacing w:before="280" w:after="80"/>
        <w:ind w:left="0"/>
        <w:jc w:val="left"/>
        <w:rPr>
          <w:sz w:val="26"/>
          <w:szCs w:val="26"/>
        </w:rPr>
      </w:pPr>
      <w:bookmarkStart w:id="1925" w:name="_Toc184828806"/>
      <w:r>
        <w:rPr>
          <w:sz w:val="26"/>
          <w:szCs w:val="26"/>
        </w:rPr>
        <w:t>3.2. Tiền xử lý dữ liệu</w:t>
      </w:r>
      <w:bookmarkEnd w:id="1925"/>
    </w:p>
    <w:p w14:paraId="457E12D5" w14:textId="77777777" w:rsidR="00B356BA" w:rsidRDefault="00000000">
      <w:pPr>
        <w:spacing w:before="240" w:after="240"/>
        <w:ind w:firstLine="720"/>
        <w:rPr>
          <w:b/>
        </w:rPr>
      </w:pPr>
      <w:r>
        <w:t>Sau khi thu thập dữ liệu, bước tiếp theo là tiền xử lý để đảm bảo rằng dữ liệu sẵn sàng cho quá trình phân tích và xây dựng mô hình. Các bước tiền xử lý dữ liệu bao gồm:</w:t>
      </w:r>
    </w:p>
    <w:p w14:paraId="10A55823" w14:textId="77777777" w:rsidR="00B356BA" w:rsidRDefault="00000000">
      <w:pPr>
        <w:rPr>
          <w:b/>
        </w:rPr>
      </w:pPr>
      <w:r>
        <w:rPr>
          <w:b/>
        </w:rPr>
        <w:t xml:space="preserve">3.2.1 Làm sạch dữ liệu (Data Cleaning): </w:t>
      </w:r>
    </w:p>
    <w:p w14:paraId="3232F9A1" w14:textId="1B8FA950" w:rsidR="00B356BA" w:rsidRPr="00140DDA" w:rsidRDefault="00000000">
      <w:pPr>
        <w:ind w:firstLine="720"/>
        <w:rPr>
          <w:lang w:val="en-US"/>
          <w:rPrChange w:id="1926" w:author="Lien Le" w:date="2024-12-11T16:44:00Z" w16du:dateUtc="2024-12-11T09:44:00Z">
            <w:rPr/>
          </w:rPrChange>
        </w:rPr>
      </w:pPr>
      <w:r>
        <w:t xml:space="preserve">Với việc sử dụng thư viện vnstock 3 nên data đã rất </w:t>
      </w:r>
      <w:del w:id="1927" w:author="Lien Le" w:date="2024-12-11T16:44:00Z" w16du:dateUtc="2024-12-11T09:44:00Z">
        <w:r w:rsidDel="00140DDA">
          <w:delText>clean</w:delText>
        </w:r>
      </w:del>
      <w:ins w:id="1928" w:author="Lien Le" w:date="2024-12-11T16:44:00Z" w16du:dateUtc="2024-12-11T09:44:00Z">
        <w:r w:rsidR="00140DDA">
          <w:rPr>
            <w:lang w:val="en-US"/>
          </w:rPr>
          <w:t>sạch</w:t>
        </w:r>
      </w:ins>
    </w:p>
    <w:p w14:paraId="689F50D4" w14:textId="77777777" w:rsidR="00B356BA" w:rsidRDefault="00000000">
      <w:r>
        <w:rPr>
          <w:noProof/>
        </w:rPr>
        <w:drawing>
          <wp:inline distT="114300" distB="114300" distL="114300" distR="114300" wp14:anchorId="7CA7CB5A" wp14:editId="4C3131DB">
            <wp:extent cx="6159500" cy="2730500"/>
            <wp:effectExtent l="0" t="0" r="0" b="0"/>
            <wp:docPr id="19246106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159500" cy="2730500"/>
                    </a:xfrm>
                    <a:prstGeom prst="rect">
                      <a:avLst/>
                    </a:prstGeom>
                    <a:ln/>
                  </pic:spPr>
                </pic:pic>
              </a:graphicData>
            </a:graphic>
          </wp:inline>
        </w:drawing>
      </w:r>
    </w:p>
    <w:p w14:paraId="42ECCFD3" w14:textId="77777777" w:rsidR="00B356BA" w:rsidRDefault="00000000">
      <w:pPr>
        <w:pStyle w:val="Heading3"/>
        <w:ind w:firstLine="160"/>
        <w:rPr>
          <w:sz w:val="26"/>
          <w:szCs w:val="26"/>
        </w:rPr>
      </w:pPr>
      <w:bookmarkStart w:id="1929" w:name="_Toc184828807"/>
      <w:r>
        <w:rPr>
          <w:sz w:val="26"/>
          <w:szCs w:val="26"/>
        </w:rPr>
        <w:t>3.2.2. Chuyển đổi và chuẩn hóa dữ liệu</w:t>
      </w:r>
      <w:bookmarkEnd w:id="1929"/>
    </w:p>
    <w:p w14:paraId="11EDA055" w14:textId="552E3057" w:rsidR="00B356BA" w:rsidDel="00140DDA" w:rsidRDefault="00000000">
      <w:pPr>
        <w:numPr>
          <w:ilvl w:val="0"/>
          <w:numId w:val="8"/>
        </w:numPr>
        <w:spacing w:before="240" w:after="0"/>
        <w:rPr>
          <w:del w:id="1930" w:author="Lien Le" w:date="2024-12-11T16:44:00Z" w16du:dateUtc="2024-12-11T09:44:00Z"/>
          <w:b/>
        </w:rPr>
      </w:pPr>
      <w:r>
        <w:rPr>
          <w:b/>
        </w:rPr>
        <w:t>Chuẩn hóa dữ liệu (Normalization):</w:t>
      </w:r>
      <w:ins w:id="1931" w:author="Lien Le" w:date="2024-12-11T16:44:00Z" w16du:dateUtc="2024-12-11T09:44:00Z">
        <w:r w:rsidR="00140DDA">
          <w:rPr>
            <w:lang w:val="en-US"/>
          </w:rPr>
          <w:t xml:space="preserve"> </w:t>
        </w:r>
      </w:ins>
    </w:p>
    <w:p w14:paraId="642C85B7" w14:textId="06362283" w:rsidR="00B356BA" w:rsidRDefault="00000000" w:rsidP="00140DDA">
      <w:pPr>
        <w:numPr>
          <w:ilvl w:val="0"/>
          <w:numId w:val="8"/>
        </w:numPr>
        <w:spacing w:before="240" w:after="0"/>
        <w:pPrChange w:id="1932" w:author="Lien Le" w:date="2024-12-11T16:44:00Z" w16du:dateUtc="2024-12-11T09:44:00Z">
          <w:pPr>
            <w:numPr>
              <w:ilvl w:val="1"/>
              <w:numId w:val="8"/>
            </w:numPr>
            <w:spacing w:before="0" w:after="240"/>
            <w:ind w:left="1440" w:hanging="360"/>
          </w:pPr>
        </w:pPrChange>
      </w:pPr>
      <w:r>
        <w:t>Mục đích</w:t>
      </w:r>
      <w:ins w:id="1933" w:author="Lien Le" w:date="2024-12-11T16:44:00Z" w16du:dateUtc="2024-12-11T09:44:00Z">
        <w:r w:rsidR="00140DDA">
          <w:rPr>
            <w:lang w:val="en-US"/>
          </w:rPr>
          <w:t xml:space="preserve"> là đ</w:t>
        </w:r>
      </w:ins>
      <w:del w:id="1934" w:author="Lien Le" w:date="2024-12-11T16:44:00Z" w16du:dateUtc="2024-12-11T09:44:00Z">
        <w:r w:rsidDel="00140DDA">
          <w:delText>: Đ</w:delText>
        </w:r>
      </w:del>
      <w:r>
        <w:t>ưa các giá trị về cùng một khoảng để mô hình học máy có thể xử lý hiệu quả hơn.</w:t>
      </w:r>
    </w:p>
    <w:p w14:paraId="1B129719" w14:textId="77777777" w:rsidR="00B356BA" w:rsidRDefault="00000000">
      <w:pPr>
        <w:rPr>
          <w:ins w:id="1935" w:author="Lien Le" w:date="2024-12-11T16:44:00Z" w16du:dateUtc="2024-12-11T09:44:00Z"/>
          <w:b/>
          <w:lang w:val="en-US"/>
        </w:rPr>
      </w:pPr>
      <w:r>
        <w:rPr>
          <w:b/>
          <w:noProof/>
        </w:rPr>
        <w:drawing>
          <wp:inline distT="114300" distB="114300" distL="114300" distR="114300" wp14:anchorId="165289A2" wp14:editId="7776D4FB">
            <wp:extent cx="6159500" cy="1892300"/>
            <wp:effectExtent l="0" t="0" r="0" b="0"/>
            <wp:docPr id="19246106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6159500" cy="1892300"/>
                    </a:xfrm>
                    <a:prstGeom prst="rect">
                      <a:avLst/>
                    </a:prstGeom>
                    <a:ln/>
                  </pic:spPr>
                </pic:pic>
              </a:graphicData>
            </a:graphic>
          </wp:inline>
        </w:drawing>
      </w:r>
    </w:p>
    <w:p w14:paraId="11125DF2" w14:textId="77777777" w:rsidR="00140DDA" w:rsidRDefault="00140DDA">
      <w:pPr>
        <w:rPr>
          <w:ins w:id="1936" w:author="Lien Le" w:date="2024-12-11T16:44:00Z" w16du:dateUtc="2024-12-11T09:44:00Z"/>
          <w:b/>
          <w:lang w:val="en-US"/>
        </w:rPr>
      </w:pPr>
    </w:p>
    <w:p w14:paraId="311DC4B5" w14:textId="77777777" w:rsidR="00140DDA" w:rsidRPr="00140DDA" w:rsidRDefault="00140DDA">
      <w:pPr>
        <w:rPr>
          <w:b/>
          <w:lang w:val="en-US"/>
          <w:rPrChange w:id="1937" w:author="Lien Le" w:date="2024-12-11T16:44:00Z" w16du:dateUtc="2024-12-11T09:44:00Z">
            <w:rPr>
              <w:b/>
            </w:rPr>
          </w:rPrChange>
        </w:rPr>
      </w:pPr>
    </w:p>
    <w:p w14:paraId="333B56DA" w14:textId="77777777" w:rsidR="00B356BA" w:rsidRDefault="00000000">
      <w:pPr>
        <w:pStyle w:val="Heading3"/>
        <w:ind w:firstLine="160"/>
        <w:rPr>
          <w:sz w:val="26"/>
          <w:szCs w:val="26"/>
        </w:rPr>
      </w:pPr>
      <w:bookmarkStart w:id="1938" w:name="_Toc184828808"/>
      <w:r>
        <w:rPr>
          <w:sz w:val="26"/>
          <w:szCs w:val="26"/>
        </w:rPr>
        <w:lastRenderedPageBreak/>
        <w:t>3.2.3. Biến đổi dữ liệu (Data Transformation)</w:t>
      </w:r>
      <w:bookmarkEnd w:id="1938"/>
    </w:p>
    <w:p w14:paraId="067FA897" w14:textId="77777777" w:rsidR="00B356BA" w:rsidRDefault="00000000">
      <w:pPr>
        <w:numPr>
          <w:ilvl w:val="0"/>
          <w:numId w:val="28"/>
        </w:numPr>
        <w:spacing w:before="240" w:after="240"/>
      </w:pPr>
      <w:r>
        <w:rPr>
          <w:b/>
        </w:rPr>
        <w:t>Tính các chỉ số kỹ thuật:</w:t>
      </w:r>
    </w:p>
    <w:p w14:paraId="6A734F97" w14:textId="1735E3A2" w:rsidR="00B356BA" w:rsidDel="00140DDA" w:rsidRDefault="00B356BA">
      <w:pPr>
        <w:rPr>
          <w:del w:id="1939" w:author="Lien Le" w:date="2024-12-11T16:45:00Z" w16du:dateUtc="2024-12-11T09:45:00Z"/>
        </w:rPr>
      </w:pPr>
    </w:p>
    <w:p w14:paraId="64C15089" w14:textId="77777777" w:rsidR="00B356BA" w:rsidRDefault="00000000">
      <w:pPr>
        <w:rPr>
          <w:b/>
        </w:rPr>
      </w:pPr>
      <w:r>
        <w:rPr>
          <w:b/>
          <w:noProof/>
        </w:rPr>
        <w:drawing>
          <wp:inline distT="114300" distB="114300" distL="114300" distR="114300" wp14:anchorId="24D585D0" wp14:editId="2E7B544E">
            <wp:extent cx="6159500" cy="4356100"/>
            <wp:effectExtent l="0" t="0" r="0" b="0"/>
            <wp:docPr id="19246106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6159500" cy="4356100"/>
                    </a:xfrm>
                    <a:prstGeom prst="rect">
                      <a:avLst/>
                    </a:prstGeom>
                    <a:ln/>
                  </pic:spPr>
                </pic:pic>
              </a:graphicData>
            </a:graphic>
          </wp:inline>
        </w:drawing>
      </w:r>
    </w:p>
    <w:p w14:paraId="673B7B33" w14:textId="77777777" w:rsidR="00B356BA" w:rsidRDefault="00000000">
      <w:pPr>
        <w:pStyle w:val="Heading3"/>
        <w:ind w:firstLine="160"/>
        <w:rPr>
          <w:sz w:val="26"/>
          <w:szCs w:val="26"/>
        </w:rPr>
      </w:pPr>
      <w:bookmarkStart w:id="1940" w:name="_Toc184828809"/>
      <w:r>
        <w:rPr>
          <w:sz w:val="26"/>
          <w:szCs w:val="26"/>
        </w:rPr>
        <w:t>3.2.4. Phân chia dữ liệu (Data Splitting)</w:t>
      </w:r>
      <w:bookmarkEnd w:id="1940"/>
    </w:p>
    <w:p w14:paraId="6FF22ECA" w14:textId="77777777" w:rsidR="00B356BA" w:rsidRDefault="00000000">
      <w:pPr>
        <w:numPr>
          <w:ilvl w:val="0"/>
          <w:numId w:val="14"/>
        </w:numPr>
        <w:spacing w:before="240" w:after="0"/>
      </w:pPr>
      <w:r>
        <w:rPr>
          <w:b/>
        </w:rPr>
        <w:t>Chia dữ liệu thành tập huấn luyện và tập kiểm tra:</w:t>
      </w:r>
    </w:p>
    <w:p w14:paraId="38F9DE5D" w14:textId="157F299E" w:rsidR="00B356BA" w:rsidRPr="00140DDA" w:rsidRDefault="00000000" w:rsidP="00140DDA">
      <w:pPr>
        <w:numPr>
          <w:ilvl w:val="1"/>
          <w:numId w:val="14"/>
        </w:numPr>
        <w:spacing w:before="0" w:after="0"/>
        <w:jc w:val="both"/>
        <w:rPr>
          <w:bCs/>
        </w:rPr>
        <w:pPrChange w:id="1941" w:author="Lien Le" w:date="2024-12-11T16:45:00Z" w16du:dateUtc="2024-12-11T09:45:00Z">
          <w:pPr>
            <w:numPr>
              <w:ilvl w:val="1"/>
              <w:numId w:val="14"/>
            </w:numPr>
            <w:spacing w:before="0" w:after="0"/>
            <w:ind w:left="1440" w:hanging="360"/>
          </w:pPr>
        </w:pPrChange>
      </w:pPr>
      <w:r w:rsidRPr="00140DDA">
        <w:rPr>
          <w:bCs/>
          <w:rPrChange w:id="1942" w:author="Lien Le" w:date="2024-12-11T16:45:00Z" w16du:dateUtc="2024-12-11T09:45:00Z">
            <w:rPr>
              <w:b/>
            </w:rPr>
          </w:rPrChange>
        </w:rPr>
        <w:t>Mục đích</w:t>
      </w:r>
      <w:del w:id="1943" w:author="Lien Le" w:date="2024-12-11T16:45:00Z" w16du:dateUtc="2024-12-11T09:45:00Z">
        <w:r w:rsidRPr="00140DDA" w:rsidDel="00140DDA">
          <w:rPr>
            <w:bCs/>
            <w:rPrChange w:id="1944" w:author="Lien Le" w:date="2024-12-11T16:45:00Z" w16du:dateUtc="2024-12-11T09:45:00Z">
              <w:rPr>
                <w:b/>
              </w:rPr>
            </w:rPrChange>
          </w:rPr>
          <w:delText>:</w:delText>
        </w:r>
        <w:r w:rsidRPr="00140DDA" w:rsidDel="00140DDA">
          <w:rPr>
            <w:bCs/>
          </w:rPr>
          <w:delText xml:space="preserve"> </w:delText>
        </w:r>
      </w:del>
      <w:ins w:id="1945" w:author="Lien Le" w:date="2024-12-11T16:45:00Z" w16du:dateUtc="2024-12-11T09:45:00Z">
        <w:r w:rsidR="00140DDA" w:rsidRPr="00140DDA">
          <w:rPr>
            <w:bCs/>
            <w:lang w:val="en-US"/>
            <w:rPrChange w:id="1946" w:author="Lien Le" w:date="2024-12-11T16:45:00Z" w16du:dateUtc="2024-12-11T09:45:00Z">
              <w:rPr>
                <w:b/>
                <w:lang w:val="en-US"/>
              </w:rPr>
            </w:rPrChange>
          </w:rPr>
          <w:t xml:space="preserve"> là </w:t>
        </w:r>
        <w:r w:rsidR="00140DDA" w:rsidRPr="00140DDA">
          <w:rPr>
            <w:bCs/>
            <w:lang w:val="en-US"/>
          </w:rPr>
          <w:t>đ</w:t>
        </w:r>
      </w:ins>
      <w:del w:id="1947" w:author="Lien Le" w:date="2024-12-11T16:45:00Z" w16du:dateUtc="2024-12-11T09:45:00Z">
        <w:r w:rsidRPr="00140DDA" w:rsidDel="00140DDA">
          <w:rPr>
            <w:bCs/>
          </w:rPr>
          <w:delText>Đ</w:delText>
        </w:r>
      </w:del>
      <w:r w:rsidRPr="00140DDA">
        <w:rPr>
          <w:bCs/>
        </w:rPr>
        <w:t>ể đánh giá hiệu suất của mô hình trên dữ liệu chưa được thấy trước.</w:t>
      </w:r>
    </w:p>
    <w:p w14:paraId="64D46DAD" w14:textId="77777777" w:rsidR="00B356BA" w:rsidRPr="00140DDA" w:rsidRDefault="00000000" w:rsidP="00140DDA">
      <w:pPr>
        <w:numPr>
          <w:ilvl w:val="1"/>
          <w:numId w:val="14"/>
        </w:numPr>
        <w:spacing w:before="0" w:after="240"/>
        <w:jc w:val="both"/>
        <w:rPr>
          <w:bCs/>
        </w:rPr>
        <w:pPrChange w:id="1948" w:author="Lien Le" w:date="2024-12-11T16:45:00Z" w16du:dateUtc="2024-12-11T09:45:00Z">
          <w:pPr>
            <w:numPr>
              <w:ilvl w:val="1"/>
              <w:numId w:val="14"/>
            </w:numPr>
            <w:spacing w:before="0" w:after="240"/>
            <w:ind w:left="1440" w:hanging="360"/>
          </w:pPr>
        </w:pPrChange>
      </w:pPr>
      <w:r w:rsidRPr="00140DDA">
        <w:rPr>
          <w:bCs/>
        </w:rPr>
        <w:t>Không Shuffle Dữ Liệu Do Bản Chất Time Series</w:t>
      </w:r>
    </w:p>
    <w:p w14:paraId="44806229" w14:textId="77777777" w:rsidR="00B356BA" w:rsidRDefault="00000000">
      <w:pPr>
        <w:rPr>
          <w:b/>
        </w:rPr>
      </w:pPr>
      <w:r>
        <w:rPr>
          <w:noProof/>
        </w:rPr>
        <w:lastRenderedPageBreak/>
        <w:drawing>
          <wp:inline distT="114300" distB="114300" distL="114300" distR="114300" wp14:anchorId="4C5E02B6" wp14:editId="4D9AD9CE">
            <wp:extent cx="6159500" cy="3149600"/>
            <wp:effectExtent l="0" t="0" r="0" b="0"/>
            <wp:docPr id="19246106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159500" cy="3149600"/>
                    </a:xfrm>
                    <a:prstGeom prst="rect">
                      <a:avLst/>
                    </a:prstGeom>
                    <a:ln/>
                  </pic:spPr>
                </pic:pic>
              </a:graphicData>
            </a:graphic>
          </wp:inline>
        </w:drawing>
      </w:r>
    </w:p>
    <w:p w14:paraId="0C429058" w14:textId="77777777" w:rsidR="00B356BA" w:rsidRDefault="00000000">
      <w:pPr>
        <w:pStyle w:val="Heading2"/>
        <w:spacing w:before="280" w:after="80"/>
        <w:ind w:left="0"/>
        <w:jc w:val="left"/>
      </w:pPr>
      <w:bookmarkStart w:id="1949" w:name="_Toc184828810"/>
      <w:r>
        <w:t>3.3. Phân tích khám phá dữ liệu (Exploratory Data Analysis - EDA)</w:t>
      </w:r>
      <w:bookmarkEnd w:id="1949"/>
    </w:p>
    <w:p w14:paraId="70A84473" w14:textId="77777777" w:rsidR="00B356BA" w:rsidRDefault="00000000" w:rsidP="00140DDA">
      <w:pPr>
        <w:spacing w:before="240" w:after="240"/>
        <w:ind w:firstLine="720"/>
        <w:jc w:val="both"/>
        <w:pPrChange w:id="1950" w:author="Lien Le" w:date="2024-12-11T16:45:00Z" w16du:dateUtc="2024-12-11T09:45:00Z">
          <w:pPr>
            <w:spacing w:before="240" w:after="240"/>
            <w:ind w:firstLine="720"/>
          </w:pPr>
        </w:pPrChange>
      </w:pPr>
      <w:r>
        <w:t>Quá trình phân tích khám phá dữ liệu (EDA) được thực hiện nhằm hiểu rõ các đặc điểm của dữ liệu và xác định những thông tin hữu ích cho việc xây dựng mô hình dự báo giá cổ phiếu. Dưới đây là các bước EDA đã được thực hiện:</w:t>
      </w:r>
    </w:p>
    <w:p w14:paraId="0256F0BC" w14:textId="77777777" w:rsidR="00B356BA" w:rsidRDefault="00000000">
      <w:pPr>
        <w:pStyle w:val="Heading4"/>
        <w:keepNext w:val="0"/>
        <w:keepLines w:val="0"/>
        <w:rPr>
          <w:sz w:val="26"/>
          <w:szCs w:val="26"/>
        </w:rPr>
      </w:pPr>
      <w:bookmarkStart w:id="1951" w:name="_Toc184828811"/>
      <w:r>
        <w:rPr>
          <w:sz w:val="26"/>
          <w:szCs w:val="26"/>
        </w:rPr>
        <w:t>3.3.1. Tổng quan dữ liệu</w:t>
      </w:r>
      <w:bookmarkEnd w:id="1951"/>
    </w:p>
    <w:p w14:paraId="5C5E00A3" w14:textId="77777777" w:rsidR="00B356BA" w:rsidRDefault="00000000">
      <w:pPr>
        <w:numPr>
          <w:ilvl w:val="0"/>
          <w:numId w:val="44"/>
        </w:numPr>
        <w:spacing w:before="240" w:after="0"/>
      </w:pPr>
      <w:r>
        <w:rPr>
          <w:b/>
        </w:rPr>
        <w:t>Thống kê cơ bản:</w:t>
      </w:r>
    </w:p>
    <w:p w14:paraId="1D4B4ABB" w14:textId="77777777" w:rsidR="00B356BA" w:rsidRDefault="00000000">
      <w:pPr>
        <w:numPr>
          <w:ilvl w:val="1"/>
          <w:numId w:val="44"/>
        </w:numPr>
        <w:spacing w:before="0" w:after="0"/>
      </w:pPr>
      <w:r>
        <w:t>Số lượng cổ phiếu được phân tích: 10 mã cổ phiếu lớn thuộc ngành công nghệ và logistics.</w:t>
      </w:r>
    </w:p>
    <w:p w14:paraId="6C7EA66C" w14:textId="77777777" w:rsidR="00B356BA" w:rsidRDefault="00000000">
      <w:pPr>
        <w:numPr>
          <w:ilvl w:val="1"/>
          <w:numId w:val="44"/>
        </w:numPr>
        <w:spacing w:before="0" w:after="0"/>
      </w:pPr>
      <w:r>
        <w:t>Thống kê trung bình:</w:t>
      </w:r>
    </w:p>
    <w:p w14:paraId="51C369CE" w14:textId="77777777" w:rsidR="00B356BA" w:rsidRDefault="00000000">
      <w:pPr>
        <w:numPr>
          <w:ilvl w:val="2"/>
          <w:numId w:val="44"/>
        </w:numPr>
        <w:spacing w:before="0" w:after="0"/>
      </w:pPr>
      <w:r>
        <w:t xml:space="preserve">Giá đóng cửa trung bình của FPT: </w:t>
      </w:r>
      <w:r>
        <w:rPr>
          <w:b/>
        </w:rPr>
        <w:t>89,112 VNĐ</w:t>
      </w:r>
      <w:r>
        <w:t>.</w:t>
      </w:r>
    </w:p>
    <w:p w14:paraId="50BEE551" w14:textId="77777777" w:rsidR="00B356BA" w:rsidRDefault="00000000">
      <w:pPr>
        <w:numPr>
          <w:ilvl w:val="2"/>
          <w:numId w:val="44"/>
        </w:numPr>
        <w:spacing w:before="0" w:after="0"/>
      </w:pPr>
      <w:r>
        <w:t xml:space="preserve">Giá đóng cửa trung bình của CMG: </w:t>
      </w:r>
      <w:r>
        <w:rPr>
          <w:b/>
        </w:rPr>
        <w:t>42,353 VNĐ</w:t>
      </w:r>
      <w:r>
        <w:t>.</w:t>
      </w:r>
    </w:p>
    <w:p w14:paraId="46703A54" w14:textId="77777777" w:rsidR="00B356BA" w:rsidRDefault="00000000">
      <w:pPr>
        <w:numPr>
          <w:ilvl w:val="2"/>
          <w:numId w:val="44"/>
        </w:numPr>
        <w:spacing w:before="0" w:after="240"/>
      </w:pPr>
      <w:r>
        <w:t xml:space="preserve">Khối lượng giao dịch trung bình của VTP: </w:t>
      </w:r>
      <w:r>
        <w:rPr>
          <w:b/>
        </w:rPr>
        <w:t>1,200,000 cổ phiếu/ngày</w:t>
      </w:r>
      <w:r>
        <w:t>.</w:t>
      </w:r>
    </w:p>
    <w:p w14:paraId="5A7A838D" w14:textId="77777777" w:rsidR="00B356BA" w:rsidRDefault="00000000">
      <w:pPr>
        <w:pStyle w:val="Heading4"/>
        <w:keepNext w:val="0"/>
        <w:keepLines w:val="0"/>
        <w:rPr>
          <w:sz w:val="26"/>
          <w:szCs w:val="26"/>
        </w:rPr>
      </w:pPr>
      <w:bookmarkStart w:id="1952" w:name="_Toc184828812"/>
      <w:r>
        <w:rPr>
          <w:sz w:val="26"/>
          <w:szCs w:val="26"/>
        </w:rPr>
        <w:t>3.3.2. Mối tương quan giữa các cổ phiếu</w:t>
      </w:r>
      <w:bookmarkEnd w:id="1952"/>
    </w:p>
    <w:p w14:paraId="2915ACAA" w14:textId="77777777" w:rsidR="00B356BA" w:rsidRPr="00140DDA" w:rsidRDefault="00000000">
      <w:pPr>
        <w:numPr>
          <w:ilvl w:val="0"/>
          <w:numId w:val="30"/>
        </w:numPr>
        <w:spacing w:before="240" w:after="0"/>
      </w:pPr>
      <w:r w:rsidRPr="00140DDA">
        <w:rPr>
          <w:b/>
        </w:rPr>
        <w:t>Tính toán hệ số tương quan giữa các cổ phiếu:</w:t>
      </w:r>
    </w:p>
    <w:p w14:paraId="3F8DB393" w14:textId="77777777" w:rsidR="00B356BA" w:rsidRPr="00140DDA" w:rsidRDefault="00000000">
      <w:pPr>
        <w:numPr>
          <w:ilvl w:val="1"/>
          <w:numId w:val="30"/>
        </w:numPr>
        <w:spacing w:before="0" w:after="0"/>
      </w:pPr>
      <w:r w:rsidRPr="00140DDA">
        <w:t>Sử dụng hệ số Pearson để đo lường mối tương quan tuyến tính.</w:t>
      </w:r>
    </w:p>
    <w:p w14:paraId="3A2EE29F" w14:textId="77777777" w:rsidR="00B356BA" w:rsidRPr="00140DDA" w:rsidRDefault="00000000">
      <w:pPr>
        <w:numPr>
          <w:ilvl w:val="1"/>
          <w:numId w:val="30"/>
        </w:numPr>
        <w:spacing w:before="0" w:after="0"/>
      </w:pPr>
      <w:r w:rsidRPr="00140DDA">
        <w:t>Kết quả nổi bật:</w:t>
      </w:r>
    </w:p>
    <w:p w14:paraId="33B8CDE5" w14:textId="77777777" w:rsidR="00B356BA" w:rsidRPr="00140DDA" w:rsidRDefault="00000000">
      <w:pPr>
        <w:numPr>
          <w:ilvl w:val="2"/>
          <w:numId w:val="30"/>
        </w:numPr>
        <w:spacing w:before="0" w:after="0"/>
      </w:pPr>
      <w:r w:rsidRPr="00140DDA">
        <w:rPr>
          <w:b/>
        </w:rPr>
        <w:t>FPT - CMG:</w:t>
      </w:r>
      <w:r w:rsidRPr="00140DDA">
        <w:t xml:space="preserve"> Hệ số tương quan dương cao (</w:t>
      </w:r>
      <w:r w:rsidRPr="00140DDA">
        <w:rPr>
          <w:b/>
        </w:rPr>
        <w:t>0.93</w:t>
      </w:r>
      <w:sdt>
        <w:sdtPr>
          <w:tag w:val="goog_rdk_0"/>
          <w:id w:val="-1998179483"/>
        </w:sdtPr>
        <w:sdtContent>
          <w:r w:rsidRPr="00140DDA">
            <w:rPr>
              <w:rFonts w:eastAsia="Cardo"/>
              <w:rPrChange w:id="1953" w:author="Lien Le" w:date="2024-12-11T16:45:00Z" w16du:dateUtc="2024-12-11T09:45:00Z">
                <w:rPr>
                  <w:rFonts w:ascii="Cardo" w:eastAsia="Cardo" w:hAnsi="Cardo" w:cs="Cardo"/>
                </w:rPr>
              </w:rPrChange>
            </w:rPr>
            <w:t xml:space="preserve">) → Hai cổ phiếu thường di chuyển cùng chiều, phù hợp cho chiến lược </w:t>
          </w:r>
        </w:sdtContent>
      </w:sdt>
      <w:r w:rsidRPr="00140DDA">
        <w:rPr>
          <w:b/>
        </w:rPr>
        <w:t>Pair Trading</w:t>
      </w:r>
      <w:r w:rsidRPr="00140DDA">
        <w:t>.</w:t>
      </w:r>
    </w:p>
    <w:p w14:paraId="53BFA5C1" w14:textId="77777777" w:rsidR="00B356BA" w:rsidRPr="00140DDA" w:rsidRDefault="00000000">
      <w:pPr>
        <w:numPr>
          <w:ilvl w:val="2"/>
          <w:numId w:val="30"/>
        </w:numPr>
        <w:spacing w:before="0" w:after="0"/>
      </w:pPr>
      <w:r w:rsidRPr="00140DDA">
        <w:rPr>
          <w:b/>
        </w:rPr>
        <w:t>VGI - VTL:</w:t>
      </w:r>
      <w:r w:rsidRPr="00140DDA">
        <w:t xml:space="preserve"> Hệ số tương quan âm mạnh (</w:t>
      </w:r>
      <w:r w:rsidRPr="00140DDA">
        <w:rPr>
          <w:b/>
        </w:rPr>
        <w:t>-0.92</w:t>
      </w:r>
      <w:sdt>
        <w:sdtPr>
          <w:tag w:val="goog_rdk_1"/>
          <w:id w:val="-381953341"/>
        </w:sdtPr>
        <w:sdtContent>
          <w:r w:rsidRPr="00140DDA">
            <w:rPr>
              <w:rFonts w:eastAsia="Cardo"/>
              <w:rPrChange w:id="1954" w:author="Lien Le" w:date="2024-12-11T16:45:00Z" w16du:dateUtc="2024-12-11T09:45:00Z">
                <w:rPr>
                  <w:rFonts w:ascii="Cardo" w:eastAsia="Cardo" w:hAnsi="Cardo" w:cs="Cardo"/>
                </w:rPr>
              </w:rPrChange>
            </w:rPr>
            <w:t xml:space="preserve">) → Hai cổ phiếu </w:t>
          </w:r>
          <w:r w:rsidRPr="00140DDA">
            <w:rPr>
              <w:rFonts w:eastAsia="Cardo"/>
              <w:rPrChange w:id="1955" w:author="Lien Le" w:date="2024-12-11T16:45:00Z" w16du:dateUtc="2024-12-11T09:45:00Z">
                <w:rPr>
                  <w:rFonts w:ascii="Cardo" w:eastAsia="Cardo" w:hAnsi="Cardo" w:cs="Cardo"/>
                </w:rPr>
              </w:rPrChange>
            </w:rPr>
            <w:lastRenderedPageBreak/>
            <w:t xml:space="preserve">thường di chuyển ngược chiều, phù hợp cho chiến lược </w:t>
          </w:r>
        </w:sdtContent>
      </w:sdt>
      <w:r w:rsidRPr="00140DDA">
        <w:rPr>
          <w:b/>
        </w:rPr>
        <w:t>Reversal Trading</w:t>
      </w:r>
      <w:r w:rsidRPr="00140DDA">
        <w:t>.</w:t>
      </w:r>
    </w:p>
    <w:p w14:paraId="7A46B59A" w14:textId="77777777" w:rsidR="00B356BA" w:rsidRDefault="00000000">
      <w:pPr>
        <w:numPr>
          <w:ilvl w:val="0"/>
          <w:numId w:val="30"/>
        </w:numPr>
        <w:spacing w:before="0" w:after="0"/>
      </w:pPr>
      <w:r>
        <w:rPr>
          <w:b/>
        </w:rPr>
        <w:t>Biểu đồ mối tương quan:</w:t>
      </w:r>
    </w:p>
    <w:p w14:paraId="05B1C2A5" w14:textId="77777777" w:rsidR="00B356BA" w:rsidRDefault="00000000">
      <w:pPr>
        <w:numPr>
          <w:ilvl w:val="1"/>
          <w:numId w:val="30"/>
        </w:numPr>
        <w:spacing w:before="0" w:after="240"/>
      </w:pPr>
      <w:r>
        <w:t>Sử dụng biểu đồ ma trận tương quan (Correlation Matrix) để trực quan hóa mối quan hệ giữa các cổ phiếu.</w:t>
      </w:r>
    </w:p>
    <w:p w14:paraId="0F84E46C" w14:textId="16B05DC6" w:rsidR="00B356BA" w:rsidDel="00140DDA" w:rsidRDefault="00B356BA">
      <w:pPr>
        <w:spacing w:before="240" w:after="240"/>
        <w:rPr>
          <w:del w:id="1956" w:author="Lien Le" w:date="2024-12-11T16:45:00Z" w16du:dateUtc="2024-12-11T09:45:00Z"/>
        </w:rPr>
      </w:pPr>
    </w:p>
    <w:p w14:paraId="783BCAB6" w14:textId="77777777" w:rsidR="00B356BA" w:rsidRDefault="00000000">
      <w:pPr>
        <w:spacing w:before="240" w:after="240"/>
      </w:pPr>
      <w:r>
        <w:rPr>
          <w:noProof/>
        </w:rPr>
        <w:drawing>
          <wp:inline distT="114300" distB="114300" distL="114300" distR="114300" wp14:anchorId="48A29DEF" wp14:editId="2191BB75">
            <wp:extent cx="6159500" cy="5080000"/>
            <wp:effectExtent l="0" t="0" r="0" b="0"/>
            <wp:docPr id="19246106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159500" cy="5080000"/>
                    </a:xfrm>
                    <a:prstGeom prst="rect">
                      <a:avLst/>
                    </a:prstGeom>
                    <a:ln/>
                  </pic:spPr>
                </pic:pic>
              </a:graphicData>
            </a:graphic>
          </wp:inline>
        </w:drawing>
      </w:r>
    </w:p>
    <w:p w14:paraId="28DCB343" w14:textId="479DB8B5" w:rsidR="00B356BA" w:rsidDel="00140DDA" w:rsidRDefault="00B356BA">
      <w:pPr>
        <w:spacing w:before="240" w:after="240"/>
        <w:rPr>
          <w:del w:id="1957" w:author="Lien Le" w:date="2024-12-11T16:45:00Z" w16du:dateUtc="2024-12-11T09:45:00Z"/>
        </w:rPr>
      </w:pPr>
    </w:p>
    <w:p w14:paraId="35D5D0A8" w14:textId="3C5A05C4" w:rsidR="00B356BA" w:rsidDel="00140DDA" w:rsidRDefault="00B356BA">
      <w:pPr>
        <w:spacing w:before="240" w:after="240"/>
        <w:rPr>
          <w:del w:id="1958" w:author="Lien Le" w:date="2024-12-11T16:45:00Z" w16du:dateUtc="2024-12-11T09:45:00Z"/>
        </w:rPr>
      </w:pPr>
    </w:p>
    <w:p w14:paraId="66B28329" w14:textId="77777777" w:rsidR="00B356BA" w:rsidRDefault="00000000">
      <w:pPr>
        <w:pStyle w:val="Heading4"/>
        <w:keepNext w:val="0"/>
        <w:keepLines w:val="0"/>
        <w:rPr>
          <w:sz w:val="26"/>
          <w:szCs w:val="26"/>
        </w:rPr>
      </w:pPr>
      <w:bookmarkStart w:id="1959" w:name="_Toc184828813"/>
      <w:r>
        <w:rPr>
          <w:sz w:val="26"/>
          <w:szCs w:val="26"/>
        </w:rPr>
        <w:t>3.3.3. Phân tích động thái giá cổ phiếu</w:t>
      </w:r>
      <w:bookmarkEnd w:id="1959"/>
    </w:p>
    <w:p w14:paraId="695EBCB2" w14:textId="77777777" w:rsidR="00B356BA" w:rsidRDefault="00000000">
      <w:pPr>
        <w:numPr>
          <w:ilvl w:val="0"/>
          <w:numId w:val="9"/>
        </w:numPr>
        <w:spacing w:before="240" w:after="0"/>
      </w:pPr>
      <w:r>
        <w:rPr>
          <w:b/>
        </w:rPr>
        <w:t>Biểu đồ thời gian:</w:t>
      </w:r>
    </w:p>
    <w:p w14:paraId="7279DBB7" w14:textId="77777777" w:rsidR="00B356BA" w:rsidRDefault="00000000">
      <w:pPr>
        <w:numPr>
          <w:ilvl w:val="1"/>
          <w:numId w:val="9"/>
        </w:numPr>
        <w:spacing w:before="0" w:after="0"/>
      </w:pPr>
      <w:r>
        <w:t>Vẽ biểu đồ giá đóng cửa của từng cổ phiếu trong giai đoạn từ năm 2019 đến 2024.</w:t>
      </w:r>
    </w:p>
    <w:p w14:paraId="47EF00A1" w14:textId="77777777" w:rsidR="00B356BA" w:rsidRDefault="00000000">
      <w:pPr>
        <w:numPr>
          <w:ilvl w:val="1"/>
          <w:numId w:val="9"/>
        </w:numPr>
        <w:spacing w:before="0" w:after="0"/>
      </w:pPr>
      <w:r>
        <w:t>Phát hiện xu hướng:</w:t>
      </w:r>
    </w:p>
    <w:p w14:paraId="36F7F1C9" w14:textId="77777777" w:rsidR="00B356BA" w:rsidRDefault="00000000">
      <w:pPr>
        <w:numPr>
          <w:ilvl w:val="2"/>
          <w:numId w:val="9"/>
        </w:numPr>
        <w:spacing w:before="0" w:after="0"/>
      </w:pPr>
      <w:r>
        <w:rPr>
          <w:b/>
        </w:rPr>
        <w:t>FPT:</w:t>
      </w:r>
      <w:r>
        <w:t xml:space="preserve"> Tăng trưởng ổn định với mức tăng trung bình </w:t>
      </w:r>
      <w:r>
        <w:rPr>
          <w:b/>
        </w:rPr>
        <w:t>5%/năm</w:t>
      </w:r>
      <w:r>
        <w:t>.</w:t>
      </w:r>
    </w:p>
    <w:p w14:paraId="610388EE" w14:textId="77777777" w:rsidR="00B356BA" w:rsidRDefault="00000000">
      <w:pPr>
        <w:numPr>
          <w:ilvl w:val="2"/>
          <w:numId w:val="9"/>
        </w:numPr>
        <w:spacing w:before="0" w:after="0"/>
      </w:pPr>
      <w:r>
        <w:rPr>
          <w:b/>
        </w:rPr>
        <w:t>VTP:</w:t>
      </w:r>
      <w:r>
        <w:t xml:space="preserve"> Biến động mạnh trong các giai đoạn cao điểm của ngành logistics (dịp cuối năm và đại dịch COVID-19).</w:t>
      </w:r>
    </w:p>
    <w:p w14:paraId="5FA8F54A" w14:textId="77777777" w:rsidR="00B356BA" w:rsidRDefault="00000000">
      <w:pPr>
        <w:numPr>
          <w:ilvl w:val="1"/>
          <w:numId w:val="9"/>
        </w:numPr>
        <w:spacing w:before="0" w:after="0"/>
      </w:pPr>
      <w:r>
        <w:t>Phát hiện giai đoạn bất ổn:</w:t>
      </w:r>
    </w:p>
    <w:p w14:paraId="6FD7081F" w14:textId="77777777" w:rsidR="00B356BA" w:rsidRDefault="00000000">
      <w:pPr>
        <w:numPr>
          <w:ilvl w:val="2"/>
          <w:numId w:val="9"/>
        </w:numPr>
        <w:spacing w:before="0" w:after="0"/>
      </w:pPr>
      <w:r>
        <w:lastRenderedPageBreak/>
        <w:t>CMG ghi nhận đợt giảm giá đột ngột trong tháng 7/2023 do thông báo tài chính tiêu cực.</w:t>
      </w:r>
    </w:p>
    <w:p w14:paraId="275F9136" w14:textId="77777777" w:rsidR="00B356BA" w:rsidRDefault="00000000">
      <w:pPr>
        <w:numPr>
          <w:ilvl w:val="0"/>
          <w:numId w:val="9"/>
        </w:numPr>
        <w:spacing w:before="0" w:after="0"/>
      </w:pPr>
      <w:r>
        <w:rPr>
          <w:b/>
        </w:rPr>
        <w:t>Đánh giá tính ổn định của dữ liệu:</w:t>
      </w:r>
    </w:p>
    <w:p w14:paraId="18529984" w14:textId="77777777" w:rsidR="00B356BA" w:rsidRDefault="00000000">
      <w:pPr>
        <w:numPr>
          <w:ilvl w:val="1"/>
          <w:numId w:val="9"/>
        </w:numPr>
        <w:spacing w:before="0" w:after="0"/>
      </w:pPr>
      <w:r>
        <w:rPr>
          <w:b/>
        </w:rPr>
        <w:t>Phát hiện chu kỳ:</w:t>
      </w:r>
      <w:r>
        <w:t xml:space="preserve"> chẳng hạn như giai đoạn COVID-19, …</w:t>
      </w:r>
    </w:p>
    <w:p w14:paraId="33D808B6" w14:textId="77777777" w:rsidR="00B356BA" w:rsidRDefault="00000000">
      <w:pPr>
        <w:numPr>
          <w:ilvl w:val="1"/>
          <w:numId w:val="9"/>
        </w:numPr>
        <w:spacing w:before="0" w:after="0"/>
      </w:pPr>
      <w:r>
        <w:rPr>
          <w:b/>
        </w:rPr>
        <w:t>Độ biến động:</w:t>
      </w:r>
    </w:p>
    <w:p w14:paraId="01D30AF5" w14:textId="77777777" w:rsidR="00B356BA" w:rsidRDefault="00000000">
      <w:pPr>
        <w:numPr>
          <w:ilvl w:val="2"/>
          <w:numId w:val="9"/>
        </w:numPr>
        <w:spacing w:before="0" w:after="0"/>
      </w:pPr>
      <w:r>
        <w:t>FPT và CMG có độ biến động thấp, phù hợp cho đầu tư dài hạn.</w:t>
      </w:r>
    </w:p>
    <w:p w14:paraId="18580E81" w14:textId="77777777" w:rsidR="00B356BA" w:rsidRDefault="00000000">
      <w:pPr>
        <w:numPr>
          <w:ilvl w:val="2"/>
          <w:numId w:val="9"/>
        </w:numPr>
        <w:spacing w:before="0" w:after="240"/>
      </w:pPr>
      <w:r>
        <w:t>VGI và VTL có độ biến động cao, phù hợp cho các chiến lược giao dịch ngắn hạn.</w:t>
      </w:r>
    </w:p>
    <w:p w14:paraId="053138DF" w14:textId="48351F88" w:rsidR="00B356BA" w:rsidDel="00140DDA" w:rsidRDefault="00B356BA">
      <w:pPr>
        <w:rPr>
          <w:del w:id="1960" w:author="Lien Le" w:date="2024-12-11T16:45:00Z" w16du:dateUtc="2024-12-11T09:45:00Z"/>
        </w:rPr>
      </w:pPr>
    </w:p>
    <w:p w14:paraId="4C5F6A80" w14:textId="77777777" w:rsidR="00B356BA" w:rsidRDefault="00000000">
      <w:pPr>
        <w:pStyle w:val="Heading4"/>
        <w:keepNext w:val="0"/>
        <w:keepLines w:val="0"/>
        <w:rPr>
          <w:sz w:val="26"/>
          <w:szCs w:val="26"/>
        </w:rPr>
      </w:pPr>
      <w:bookmarkStart w:id="1961" w:name="_Toc184828814"/>
      <w:r>
        <w:rPr>
          <w:sz w:val="26"/>
          <w:szCs w:val="26"/>
        </w:rPr>
        <w:t>3.3.4. Phân tích ngoại lai (Outlier Analysis)</w:t>
      </w:r>
      <w:bookmarkEnd w:id="1961"/>
    </w:p>
    <w:p w14:paraId="03857FC7" w14:textId="77777777" w:rsidR="00B356BA" w:rsidRDefault="00000000">
      <w:pPr>
        <w:numPr>
          <w:ilvl w:val="0"/>
          <w:numId w:val="20"/>
        </w:numPr>
        <w:spacing w:before="240" w:after="0"/>
      </w:pPr>
      <w:r>
        <w:rPr>
          <w:b/>
        </w:rPr>
        <w:t>Phát hiện ngoại lai:</w:t>
      </w:r>
    </w:p>
    <w:p w14:paraId="3383AF83" w14:textId="77777777" w:rsidR="00B356BA" w:rsidRDefault="00000000">
      <w:pPr>
        <w:numPr>
          <w:ilvl w:val="1"/>
          <w:numId w:val="20"/>
        </w:numPr>
        <w:spacing w:before="0" w:after="0"/>
      </w:pPr>
      <w:r>
        <w:t>Sử dụng phương pháp IQR (Interquartile Range) để phát hiện và phân tích các giá trị bất thường trong dữ liệu.</w:t>
      </w:r>
    </w:p>
    <w:p w14:paraId="5DF11399" w14:textId="77777777" w:rsidR="00B356BA" w:rsidRDefault="00000000">
      <w:pPr>
        <w:numPr>
          <w:ilvl w:val="1"/>
          <w:numId w:val="20"/>
        </w:numPr>
        <w:spacing w:before="0" w:after="0"/>
      </w:pPr>
      <w:r>
        <w:t>Kết quả:</w:t>
      </w:r>
    </w:p>
    <w:p w14:paraId="0489BAB7" w14:textId="77777777" w:rsidR="00B356BA" w:rsidRDefault="00000000">
      <w:pPr>
        <w:numPr>
          <w:ilvl w:val="2"/>
          <w:numId w:val="20"/>
        </w:numPr>
        <w:spacing w:before="0" w:after="0"/>
      </w:pPr>
      <w:r>
        <w:t>Một số giá trị đột biến trong khối lượng giao dịch của VTP và DGW, có thể liên quan đến các sự kiện quan trọng (ví dụ: công bố báo cáo tài chính hoặc ra mắt sản phẩm mới).</w:t>
      </w:r>
    </w:p>
    <w:p w14:paraId="32CCA1B3" w14:textId="77777777" w:rsidR="00B356BA" w:rsidRDefault="00000000">
      <w:pPr>
        <w:numPr>
          <w:ilvl w:val="1"/>
          <w:numId w:val="20"/>
        </w:numPr>
        <w:spacing w:before="0" w:after="240"/>
      </w:pPr>
      <w:r>
        <w:rPr>
          <w:b/>
        </w:rPr>
        <w:t>Xử lý:</w:t>
      </w:r>
      <w:r>
        <w:t xml:space="preserve"> Loại bỏ các giá trị ngoại lai trong khối lượng giao dịch để tránh làm sai lệch kết quả mô hình.</w:t>
      </w:r>
    </w:p>
    <w:p w14:paraId="6F6411BD" w14:textId="43491B88" w:rsidR="00B356BA" w:rsidDel="00140DDA" w:rsidRDefault="00B356BA">
      <w:pPr>
        <w:spacing w:before="240" w:after="240"/>
        <w:ind w:left="1440" w:hanging="360"/>
        <w:rPr>
          <w:del w:id="1962" w:author="Lien Le" w:date="2024-12-11T16:45:00Z" w16du:dateUtc="2024-12-11T09:45:00Z"/>
        </w:rPr>
      </w:pPr>
    </w:p>
    <w:p w14:paraId="6D0964F6" w14:textId="77777777" w:rsidR="00B356BA" w:rsidRDefault="00000000">
      <w:pPr>
        <w:pStyle w:val="Heading4"/>
        <w:keepNext w:val="0"/>
        <w:keepLines w:val="0"/>
        <w:rPr>
          <w:sz w:val="26"/>
          <w:szCs w:val="26"/>
        </w:rPr>
      </w:pPr>
      <w:bookmarkStart w:id="1963" w:name="_Toc184828815"/>
      <w:r>
        <w:rPr>
          <w:sz w:val="26"/>
          <w:szCs w:val="26"/>
        </w:rPr>
        <w:t>3.3.5. Trực quan hóa kết quả</w:t>
      </w:r>
      <w:bookmarkEnd w:id="1963"/>
    </w:p>
    <w:p w14:paraId="1C732163" w14:textId="77777777" w:rsidR="00B356BA" w:rsidRDefault="00000000">
      <w:pPr>
        <w:numPr>
          <w:ilvl w:val="0"/>
          <w:numId w:val="34"/>
        </w:numPr>
        <w:spacing w:before="240" w:after="0"/>
      </w:pPr>
      <w:r>
        <w:rPr>
          <w:b/>
        </w:rPr>
        <w:t>Biểu đồ:</w:t>
      </w:r>
    </w:p>
    <w:p w14:paraId="07D49BB9" w14:textId="77777777" w:rsidR="00B356BA" w:rsidRDefault="00000000">
      <w:pPr>
        <w:numPr>
          <w:ilvl w:val="1"/>
          <w:numId w:val="34"/>
        </w:numPr>
        <w:spacing w:before="0" w:after="0"/>
      </w:pPr>
      <w:r>
        <w:t>Vẽ biểu đồ xu hướng giá cổ phiếu (Line Chart) để theo dõi biến động qua thời gian.</w:t>
      </w:r>
    </w:p>
    <w:p w14:paraId="0266CA00" w14:textId="77777777" w:rsidR="00B356BA" w:rsidRDefault="00000000">
      <w:pPr>
        <w:numPr>
          <w:ilvl w:val="1"/>
          <w:numId w:val="34"/>
        </w:numPr>
        <w:spacing w:before="0" w:after="0"/>
      </w:pPr>
      <w:r>
        <w:t>Biểu đồ so sánh tương quan giữa các cổ phiếu (Scatter Plot).</w:t>
      </w:r>
    </w:p>
    <w:p w14:paraId="3C60018C" w14:textId="77777777" w:rsidR="00B356BA" w:rsidRDefault="00000000">
      <w:pPr>
        <w:numPr>
          <w:ilvl w:val="1"/>
          <w:numId w:val="34"/>
        </w:numPr>
        <w:spacing w:before="0" w:after="0"/>
      </w:pPr>
      <w:r>
        <w:t>Ma trận tương quan (Correlation Heatmap) để trực quan hóa mối quan hệ giữa tất cả các cổ phiếu.</w:t>
      </w:r>
    </w:p>
    <w:p w14:paraId="4A281D65" w14:textId="77777777" w:rsidR="00B356BA" w:rsidRDefault="00000000">
      <w:pPr>
        <w:numPr>
          <w:ilvl w:val="0"/>
          <w:numId w:val="34"/>
        </w:numPr>
        <w:spacing w:before="0" w:after="0"/>
      </w:pPr>
      <w:r>
        <w:rPr>
          <w:b/>
        </w:rPr>
        <w:t>Phát hiện từ biểu đồ:</w:t>
      </w:r>
    </w:p>
    <w:p w14:paraId="7FFC8BBF" w14:textId="77777777" w:rsidR="00B356BA" w:rsidRDefault="00000000">
      <w:pPr>
        <w:numPr>
          <w:ilvl w:val="1"/>
          <w:numId w:val="34"/>
        </w:numPr>
        <w:spacing w:before="0" w:after="0"/>
      </w:pPr>
      <w:r>
        <w:t>FPT và CMG thường có xu hướng giá đi cùng chiều.</w:t>
      </w:r>
    </w:p>
    <w:p w14:paraId="168A1959" w14:textId="77777777" w:rsidR="00B356BA" w:rsidRDefault="00000000">
      <w:pPr>
        <w:numPr>
          <w:ilvl w:val="1"/>
          <w:numId w:val="34"/>
        </w:numPr>
        <w:spacing w:before="0" w:after="240"/>
      </w:pPr>
      <w:r>
        <w:t>VGI và VTL có mức độ biến động ngược chiều rõ rệt.</w:t>
      </w:r>
    </w:p>
    <w:p w14:paraId="4AFB21A8" w14:textId="77777777" w:rsidR="00B356BA" w:rsidRDefault="00B356BA"/>
    <w:p w14:paraId="2D580FB1" w14:textId="77777777" w:rsidR="00140DDA" w:rsidRDefault="00140DDA">
      <w:pPr>
        <w:rPr>
          <w:ins w:id="1964" w:author="Lien Le" w:date="2024-12-11T16:45:00Z" w16du:dateUtc="2024-12-11T09:45:00Z"/>
          <w:b/>
        </w:rPr>
      </w:pPr>
      <w:ins w:id="1965" w:author="Lien Le" w:date="2024-12-11T16:45:00Z" w16du:dateUtc="2024-12-11T09:45:00Z">
        <w:r>
          <w:br w:type="page"/>
        </w:r>
      </w:ins>
    </w:p>
    <w:p w14:paraId="1F46F7F6" w14:textId="75BAED0C" w:rsidR="00B356BA" w:rsidRPr="00140DDA" w:rsidRDefault="00000000">
      <w:pPr>
        <w:pStyle w:val="Heading1"/>
        <w:spacing w:before="0"/>
        <w:rPr>
          <w:rPrChange w:id="1966" w:author="Lien Le" w:date="2024-12-11T16:46:00Z" w16du:dateUtc="2024-12-11T09:46:00Z">
            <w:rPr>
              <w:sz w:val="26"/>
              <w:szCs w:val="26"/>
            </w:rPr>
          </w:rPrChange>
        </w:rPr>
      </w:pPr>
      <w:bookmarkStart w:id="1967" w:name="_Toc184828816"/>
      <w:r w:rsidRPr="00140DDA">
        <w:rPr>
          <w:rPrChange w:id="1968" w:author="Lien Le" w:date="2024-12-11T16:46:00Z" w16du:dateUtc="2024-12-11T09:46:00Z">
            <w:rPr>
              <w:sz w:val="26"/>
              <w:szCs w:val="26"/>
            </w:rPr>
          </w:rPrChange>
        </w:rPr>
        <w:lastRenderedPageBreak/>
        <w:t xml:space="preserve">CHƯƠNG 4: </w:t>
      </w:r>
      <w:ins w:id="1969" w:author="Lien Le" w:date="2024-12-11T16:46:00Z" w16du:dateUtc="2024-12-11T09:46:00Z">
        <w:r w:rsidR="00140DDA" w:rsidRPr="00140DDA">
          <w:rPr>
            <w:lang w:val="en-US"/>
            <w:rPrChange w:id="1970" w:author="Lien Le" w:date="2024-12-11T16:46:00Z" w16du:dateUtc="2024-12-11T09:46:00Z">
              <w:rPr>
                <w:sz w:val="26"/>
                <w:szCs w:val="26"/>
                <w:lang w:val="en-US"/>
              </w:rPr>
            </w:rPrChange>
          </w:rPr>
          <w:t xml:space="preserve">ỨNG DỤNG KỸ THUẬT GIAO DỊCH THEO CẶP ĐỂ TÌM </w:t>
        </w:r>
      </w:ins>
      <w:ins w:id="1971" w:author="Lien Le" w:date="2024-12-11T17:00:00Z" w16du:dateUtc="2024-12-11T10:00:00Z">
        <w:r w:rsidR="00BD62AA">
          <w:rPr>
            <w:lang w:val="en-US"/>
          </w:rPr>
          <w:t>M</w:t>
        </w:r>
      </w:ins>
      <w:ins w:id="1972" w:author="Lien Le" w:date="2024-12-11T17:01:00Z" w16du:dateUtc="2024-12-11T10:01:00Z">
        <w:r w:rsidR="00BD62AA">
          <w:rPr>
            <w:lang w:val="en-US"/>
          </w:rPr>
          <w:t xml:space="preserve">ỐI TƯƠNG QUAN GIỮA CÁC </w:t>
        </w:r>
      </w:ins>
      <w:ins w:id="1973" w:author="Lien Le" w:date="2024-12-11T16:46:00Z" w16du:dateUtc="2024-12-11T09:46:00Z">
        <w:r w:rsidR="00140DDA" w:rsidRPr="00140DDA">
          <w:rPr>
            <w:lang w:val="en-US"/>
            <w:rPrChange w:id="1974" w:author="Lien Le" w:date="2024-12-11T16:46:00Z" w16du:dateUtc="2024-12-11T09:46:00Z">
              <w:rPr>
                <w:sz w:val="26"/>
                <w:szCs w:val="26"/>
                <w:lang w:val="en-US"/>
              </w:rPr>
            </w:rPrChange>
          </w:rPr>
          <w:t xml:space="preserve">CỔ PHIẾU </w:t>
        </w:r>
      </w:ins>
      <w:bookmarkEnd w:id="1967"/>
      <w:del w:id="1975" w:author="Lien Le" w:date="2024-12-11T16:46:00Z" w16du:dateUtc="2024-12-11T09:46:00Z">
        <w:r w:rsidRPr="00140DDA" w:rsidDel="00140DDA">
          <w:rPr>
            <w:rPrChange w:id="1976" w:author="Lien Le" w:date="2024-12-11T16:46:00Z" w16du:dateUtc="2024-12-11T09:46:00Z">
              <w:rPr>
                <w:sz w:val="26"/>
                <w:szCs w:val="26"/>
              </w:rPr>
            </w:rPrChange>
          </w:rPr>
          <w:delText>PAIR TRADING VÀ REVERSAL TRADING</w:delText>
        </w:r>
      </w:del>
    </w:p>
    <w:p w14:paraId="03CF59C3" w14:textId="77777777" w:rsidR="00BD62AA" w:rsidRDefault="00BD62AA" w:rsidP="00BD62AA">
      <w:pPr>
        <w:ind w:firstLine="540"/>
        <w:jc w:val="both"/>
        <w:rPr>
          <w:ins w:id="1977" w:author="Lien Le" w:date="2024-12-11T17:02:00Z" w16du:dateUtc="2024-12-11T10:02:00Z"/>
          <w:lang w:val="en-US"/>
        </w:rPr>
      </w:pPr>
      <w:bookmarkStart w:id="1978" w:name="_Toc184828817"/>
    </w:p>
    <w:p w14:paraId="00A34840" w14:textId="7BD3B4E3" w:rsidR="00B356BA" w:rsidRPr="00BD62AA" w:rsidDel="00140DDA" w:rsidRDefault="00000000" w:rsidP="00BD62AA">
      <w:pPr>
        <w:ind w:firstLine="540"/>
        <w:jc w:val="both"/>
        <w:rPr>
          <w:del w:id="1979" w:author="Lien Le" w:date="2024-12-11T16:46:00Z" w16du:dateUtc="2024-12-11T09:46:00Z"/>
        </w:rPr>
        <w:pPrChange w:id="1980" w:author="Lien Le" w:date="2024-12-11T17:01:00Z" w16du:dateUtc="2024-12-11T10:01:00Z">
          <w:pPr>
            <w:spacing w:before="240" w:after="240"/>
            <w:ind w:firstLine="720"/>
          </w:pPr>
        </w:pPrChange>
      </w:pPr>
      <w:r w:rsidRPr="00BD62AA">
        <w:t>Trong thị trường chứng khoán, các chiến lược giao dịch không chỉ dựa vào việc phân tích các yếu tố riêng lẻ mà còn khai thác mối quan hệ giữa các cổ phiếu. Hai trong số những chiến lược phổ biến nhất, Pair Trading và Reversal Trading, là các phương pháp giao dịch dựa trên mối tương quan giữa các cổ phiếu, tận dụng sự chênh lệch hoặc biến động để tìm kiếm cơ hội lợi nhuận.</w:t>
      </w:r>
      <w:ins w:id="1981" w:author="Lien Le" w:date="2024-12-11T16:46:00Z" w16du:dateUtc="2024-12-11T09:46:00Z">
        <w:r w:rsidR="00140DDA" w:rsidRPr="00140DDA">
          <w:rPr>
            <w:rPrChange w:id="1982" w:author="Lien Le" w:date="2024-12-11T16:48:00Z" w16du:dateUtc="2024-12-11T09:48:00Z">
              <w:rPr>
                <w:b/>
                <w:lang w:val="en-US"/>
              </w:rPr>
            </w:rPrChange>
          </w:rPr>
          <w:t xml:space="preserve"> Nếu</w:t>
        </w:r>
      </w:ins>
      <w:ins w:id="1983" w:author="Lien Le" w:date="2024-12-11T16:47:00Z" w16du:dateUtc="2024-12-11T09:47:00Z">
        <w:r w:rsidR="00140DDA" w:rsidRPr="00140DDA">
          <w:rPr>
            <w:rPrChange w:id="1984" w:author="Lien Le" w:date="2024-12-11T16:48:00Z" w16du:dateUtc="2024-12-11T09:48:00Z">
              <w:rPr>
                <w:b/>
                <w:lang w:val="en-US"/>
              </w:rPr>
            </w:rPrChange>
          </w:rPr>
          <w:t xml:space="preserve"> như</w:t>
        </w:r>
        <w:bookmarkEnd w:id="1978"/>
        <w:r w:rsidR="00140DDA" w:rsidRPr="00140DDA">
          <w:rPr>
            <w:rPrChange w:id="1985" w:author="Lien Le" w:date="2024-12-11T16:48:00Z" w16du:dateUtc="2024-12-11T09:48:00Z">
              <w:rPr>
                <w:b/>
                <w:lang w:val="en-US"/>
              </w:rPr>
            </w:rPrChange>
          </w:rPr>
          <w:t xml:space="preserve"> </w:t>
        </w:r>
      </w:ins>
    </w:p>
    <w:p w14:paraId="1317755A" w14:textId="79DD14AE" w:rsidR="00B356BA" w:rsidRPr="00BD62AA" w:rsidDel="00140DDA" w:rsidRDefault="00000000" w:rsidP="00BD62AA">
      <w:pPr>
        <w:ind w:firstLine="540"/>
        <w:jc w:val="both"/>
        <w:rPr>
          <w:del w:id="1986" w:author="Lien Le" w:date="2024-12-11T16:47:00Z" w16du:dateUtc="2024-12-11T09:47:00Z"/>
        </w:rPr>
        <w:pPrChange w:id="1987" w:author="Lien Le" w:date="2024-12-11T17:01:00Z" w16du:dateUtc="2024-12-11T10:01:00Z">
          <w:pPr>
            <w:numPr>
              <w:numId w:val="46"/>
            </w:numPr>
            <w:spacing w:before="240" w:after="0"/>
            <w:ind w:left="720" w:hanging="360"/>
          </w:pPr>
        </w:pPrChange>
      </w:pPr>
      <w:bookmarkStart w:id="1988" w:name="_Toc184828818"/>
      <w:r w:rsidRPr="00BD62AA">
        <w:t>Pair Trading khai thác mối tương quan cùng chiều giữa hai cổ phiếu, tập trung vào việc giao dịch khi giá của chúng có sự chênh lệch bất thường so với mức trung bình</w:t>
      </w:r>
      <w:ins w:id="1989" w:author="Lien Le" w:date="2024-12-11T16:47:00Z" w16du:dateUtc="2024-12-11T09:47:00Z">
        <w:r w:rsidR="00140DDA" w:rsidRPr="00140DDA">
          <w:rPr>
            <w:rPrChange w:id="1990" w:author="Lien Le" w:date="2024-12-11T16:48:00Z" w16du:dateUtc="2024-12-11T09:48:00Z">
              <w:rPr>
                <w:b/>
                <w:lang w:val="en-US"/>
              </w:rPr>
            </w:rPrChange>
          </w:rPr>
          <w:t>, thì</w:t>
        </w:r>
        <w:bookmarkEnd w:id="1988"/>
        <w:r w:rsidR="00140DDA" w:rsidRPr="00140DDA">
          <w:rPr>
            <w:rPrChange w:id="1991" w:author="Lien Le" w:date="2024-12-11T16:48:00Z" w16du:dateUtc="2024-12-11T09:48:00Z">
              <w:rPr>
                <w:b/>
                <w:lang w:val="en-US"/>
              </w:rPr>
            </w:rPrChange>
          </w:rPr>
          <w:t xml:space="preserve"> </w:t>
        </w:r>
      </w:ins>
      <w:del w:id="1992" w:author="Lien Le" w:date="2024-12-11T16:47:00Z" w16du:dateUtc="2024-12-11T09:47:00Z">
        <w:r w:rsidRPr="00BD62AA" w:rsidDel="00140DDA">
          <w:delText>.</w:delText>
        </w:r>
      </w:del>
    </w:p>
    <w:p w14:paraId="05FDB6B9" w14:textId="2A8FA65A" w:rsidR="00B356BA" w:rsidRPr="00BD62AA" w:rsidDel="00140DDA" w:rsidRDefault="00000000" w:rsidP="00BD62AA">
      <w:pPr>
        <w:ind w:firstLine="540"/>
        <w:jc w:val="both"/>
        <w:rPr>
          <w:del w:id="1993" w:author="Lien Le" w:date="2024-12-11T16:48:00Z" w16du:dateUtc="2024-12-11T09:48:00Z"/>
        </w:rPr>
        <w:pPrChange w:id="1994" w:author="Lien Le" w:date="2024-12-11T17:01:00Z" w16du:dateUtc="2024-12-11T10:01:00Z">
          <w:pPr>
            <w:numPr>
              <w:numId w:val="46"/>
            </w:numPr>
            <w:spacing w:before="0" w:after="240"/>
            <w:ind w:left="720" w:hanging="360"/>
          </w:pPr>
        </w:pPrChange>
      </w:pPr>
      <w:bookmarkStart w:id="1995" w:name="_Toc184828819"/>
      <w:r w:rsidRPr="00BD62AA">
        <w:t>Reversal Trading tận dụng mối tương quan ngược chiều giữa hai cổ phiếu, giao dịch dựa trên các xu hướng tăng hoặc giảm mạnh của một cổ phiếu để phản ánh sự thay đổi của cổ phiếu kia.</w:t>
      </w:r>
      <w:bookmarkEnd w:id="1995"/>
      <w:ins w:id="1996" w:author="Lien Le" w:date="2024-12-11T16:48:00Z" w16du:dateUtc="2024-12-11T09:48:00Z">
        <w:r w:rsidR="00140DDA" w:rsidRPr="00140DDA">
          <w:rPr>
            <w:rPrChange w:id="1997" w:author="Lien Le" w:date="2024-12-11T16:48:00Z" w16du:dateUtc="2024-12-11T09:48:00Z">
              <w:rPr>
                <w:lang w:val="en-US"/>
              </w:rPr>
            </w:rPrChange>
          </w:rPr>
          <w:t xml:space="preserve"> </w:t>
        </w:r>
      </w:ins>
    </w:p>
    <w:p w14:paraId="71577896" w14:textId="2CDF0DD5" w:rsidR="00B356BA" w:rsidRPr="00BD62AA" w:rsidDel="00140DDA" w:rsidRDefault="00000000" w:rsidP="00BD62AA">
      <w:pPr>
        <w:ind w:firstLine="540"/>
        <w:jc w:val="both"/>
        <w:rPr>
          <w:del w:id="1998" w:author="Lien Le" w:date="2024-12-11T16:47:00Z" w16du:dateUtc="2024-12-11T09:47:00Z"/>
        </w:rPr>
        <w:pPrChange w:id="1999" w:author="Lien Le" w:date="2024-12-11T17:01:00Z" w16du:dateUtc="2024-12-11T10:01:00Z">
          <w:pPr>
            <w:spacing w:before="240" w:after="240"/>
          </w:pPr>
        </w:pPrChange>
      </w:pPr>
      <w:bookmarkStart w:id="2000" w:name="_Toc184828820"/>
      <w:r w:rsidRPr="00BD62AA">
        <w:t>Chương này sẽ trình bày chi tiết cách áp dụng hai chiến lược trên, bao gồm các nguyên tắc hoạt động, ví dụ minh họa, ưu điểm, nhược điểm, và so sánh giữa hai phương pháp.</w:t>
      </w:r>
      <w:bookmarkEnd w:id="2000"/>
      <w:del w:id="2001" w:author="Lien Le" w:date="2024-12-11T16:48:00Z" w16du:dateUtc="2024-12-11T09:48:00Z">
        <w:r w:rsidRPr="00BD62AA" w:rsidDel="00140DDA">
          <w:delText xml:space="preserve"> Bằng cách sử dụng dữ liệu thực tế và các cặp cổ phiếu được lựa chọn kỹ lưỡng, các chiến lược này </w:delText>
        </w:r>
      </w:del>
      <w:del w:id="2002" w:author="Lien Le" w:date="2024-12-11T16:47:00Z" w16du:dateUtc="2024-12-11T09:47:00Z">
        <w:r w:rsidRPr="00BD62AA" w:rsidDel="00140DDA">
          <w:delText>đã được kiểm chứng qua mô phỏng giao dịch nhằm đánh giá tính khả thi và hiệu quả.</w:delText>
        </w:r>
      </w:del>
    </w:p>
    <w:p w14:paraId="43B9FC7A" w14:textId="36B14408" w:rsidR="00B356BA" w:rsidRPr="00BD62AA" w:rsidDel="00140DDA" w:rsidRDefault="00B356BA" w:rsidP="00BD62AA">
      <w:pPr>
        <w:ind w:firstLine="540"/>
        <w:jc w:val="both"/>
        <w:rPr>
          <w:del w:id="2003" w:author="Lien Le" w:date="2024-12-11T16:47:00Z" w16du:dateUtc="2024-12-11T09:47:00Z"/>
        </w:rPr>
        <w:pPrChange w:id="2004" w:author="Lien Le" w:date="2024-12-11T17:01:00Z" w16du:dateUtc="2024-12-11T10:01:00Z">
          <w:pPr/>
        </w:pPrChange>
      </w:pPr>
    </w:p>
    <w:p w14:paraId="5117BECB" w14:textId="248829F3" w:rsidR="00B356BA" w:rsidRPr="00BD62AA" w:rsidDel="00140DDA" w:rsidRDefault="00000000" w:rsidP="00BD62AA">
      <w:pPr>
        <w:ind w:firstLine="540"/>
        <w:jc w:val="both"/>
        <w:rPr>
          <w:del w:id="2005" w:author="Lien Le" w:date="2024-12-11T16:47:00Z" w16du:dateUtc="2024-12-11T09:47:00Z"/>
        </w:rPr>
        <w:pPrChange w:id="2006" w:author="Lien Le" w:date="2024-12-11T17:01:00Z" w16du:dateUtc="2024-12-11T10:01:00Z">
          <w:pPr>
            <w:pStyle w:val="Heading2"/>
            <w:ind w:firstLine="160"/>
          </w:pPr>
        </w:pPrChange>
      </w:pPr>
      <w:del w:id="2007" w:author="Lien Le" w:date="2024-12-11T16:47:00Z" w16du:dateUtc="2024-12-11T09:47:00Z">
        <w:r w:rsidRPr="00BD62AA" w:rsidDel="00140DDA">
          <w:delText>4.1. Pair Trading</w:delText>
        </w:r>
      </w:del>
    </w:p>
    <w:p w14:paraId="16FF4FDC" w14:textId="467AB505" w:rsidR="00B356BA" w:rsidRPr="00BD62AA" w:rsidDel="00140DDA" w:rsidRDefault="00000000" w:rsidP="00BD62AA">
      <w:pPr>
        <w:ind w:firstLine="540"/>
        <w:jc w:val="both"/>
        <w:rPr>
          <w:del w:id="2008" w:author="Lien Le" w:date="2024-12-11T16:47:00Z" w16du:dateUtc="2024-12-11T09:47:00Z"/>
        </w:rPr>
        <w:pPrChange w:id="2009" w:author="Lien Le" w:date="2024-12-11T17:01:00Z" w16du:dateUtc="2024-12-11T10:01:00Z">
          <w:pPr>
            <w:spacing w:before="240" w:after="240"/>
            <w:ind w:firstLine="720"/>
          </w:pPr>
        </w:pPrChange>
      </w:pPr>
      <w:del w:id="2010" w:author="Lien Le" w:date="2024-12-11T16:47:00Z" w16du:dateUtc="2024-12-11T09:47:00Z">
        <w:r w:rsidRPr="00BD62AA" w:rsidDel="00140DDA">
          <w:delText>Pair Trading là chiến lược giao dịch dựa trên mối tương quan cùng chiều giữa hai cổ phiếu. Khi giá của hai cổ phiếu có sự chênh lệch bất thường (so với mức trung bình), nhà đầu tư có thể mua/bán cặp cổ phiếu này để tận dụng cơ hội khi giá quay lại trạng thái cân bằng.</w:delText>
        </w:r>
      </w:del>
    </w:p>
    <w:p w14:paraId="5BA763CB" w14:textId="28589FE0" w:rsidR="00B356BA" w:rsidRPr="00BD62AA" w:rsidDel="00140DDA" w:rsidRDefault="00000000" w:rsidP="00BD62AA">
      <w:pPr>
        <w:ind w:firstLine="540"/>
        <w:jc w:val="both"/>
        <w:rPr>
          <w:del w:id="2011" w:author="Lien Le" w:date="2024-12-11T16:47:00Z" w16du:dateUtc="2024-12-11T09:47:00Z"/>
        </w:rPr>
        <w:pPrChange w:id="2012" w:author="Lien Le" w:date="2024-12-11T17:01:00Z" w16du:dateUtc="2024-12-11T10:01:00Z">
          <w:pPr>
            <w:numPr>
              <w:numId w:val="11"/>
            </w:numPr>
            <w:spacing w:before="240" w:after="0"/>
            <w:ind w:left="720" w:hanging="360"/>
          </w:pPr>
        </w:pPrChange>
      </w:pPr>
      <w:del w:id="2013" w:author="Lien Le" w:date="2024-12-11T16:47:00Z" w16du:dateUtc="2024-12-11T09:47:00Z">
        <w:r w:rsidRPr="00BD62AA" w:rsidDel="00140DDA">
          <w:delText xml:space="preserve">Nguyên tắc hoạt động: Entry Point - Exit Point - Stop Loss: </w:delText>
        </w:r>
      </w:del>
    </w:p>
    <w:p w14:paraId="3FAC376A" w14:textId="6DCE144E" w:rsidR="00B356BA" w:rsidRPr="00BD62AA" w:rsidDel="00140DDA" w:rsidRDefault="00000000" w:rsidP="00BD62AA">
      <w:pPr>
        <w:ind w:firstLine="540"/>
        <w:jc w:val="both"/>
        <w:rPr>
          <w:del w:id="2014" w:author="Lien Le" w:date="2024-12-11T16:47:00Z" w16du:dateUtc="2024-12-11T09:47:00Z"/>
        </w:rPr>
        <w:pPrChange w:id="2015" w:author="Lien Le" w:date="2024-12-11T17:01:00Z" w16du:dateUtc="2024-12-11T10:01:00Z">
          <w:pPr>
            <w:spacing w:before="240" w:after="0"/>
            <w:ind w:firstLine="720"/>
          </w:pPr>
        </w:pPrChange>
      </w:pPr>
      <w:del w:id="2016" w:author="Lien Le" w:date="2024-12-11T16:47:00Z" w16du:dateUtc="2024-12-11T09:47:00Z">
        <w:r w:rsidRPr="00BD62AA" w:rsidDel="00140DDA">
          <w:delText>Nguyên tắc hoạt động của chiến lược này bao gồm ba điểm chính. Entry Point là khi chênh lệch giá (spread) giữa hai cổ phiếu vượt quá mức ±2 độ lệch chuẩn, trong khi Exit Point xảy ra khi spread quay trở lại mức trung bình. Stop Loss được áp dụng nếu spread vượt quá mức ±3 độ lệch chuẩn, nhằm hạn chế rủi ro thua lỗ.</w:delText>
        </w:r>
      </w:del>
    </w:p>
    <w:p w14:paraId="4CD6C116" w14:textId="35015563" w:rsidR="00B356BA" w:rsidRPr="00BD62AA" w:rsidDel="00140DDA" w:rsidRDefault="00000000" w:rsidP="00BD62AA">
      <w:pPr>
        <w:ind w:firstLine="540"/>
        <w:jc w:val="both"/>
        <w:rPr>
          <w:del w:id="2017" w:author="Lien Le" w:date="2024-12-11T16:47:00Z" w16du:dateUtc="2024-12-11T09:47:00Z"/>
        </w:rPr>
        <w:pPrChange w:id="2018" w:author="Lien Le" w:date="2024-12-11T17:01:00Z" w16du:dateUtc="2024-12-11T10:01:00Z">
          <w:pPr>
            <w:numPr>
              <w:numId w:val="11"/>
            </w:numPr>
            <w:spacing w:before="240" w:after="0"/>
            <w:ind w:left="720" w:hanging="360"/>
          </w:pPr>
        </w:pPrChange>
      </w:pPr>
      <w:del w:id="2019" w:author="Lien Le" w:date="2024-12-11T16:47:00Z" w16du:dateUtc="2024-12-11T09:47:00Z">
        <w:r w:rsidRPr="00BD62AA" w:rsidDel="00140DDA">
          <w:delText>Ví dụ: FPT và CMG</w:delText>
        </w:r>
      </w:del>
    </w:p>
    <w:p w14:paraId="65BA5231" w14:textId="1374525C" w:rsidR="00B356BA" w:rsidRPr="00BD62AA" w:rsidDel="00140DDA" w:rsidRDefault="00000000" w:rsidP="00BD62AA">
      <w:pPr>
        <w:ind w:firstLine="540"/>
        <w:jc w:val="both"/>
        <w:rPr>
          <w:del w:id="2020" w:author="Lien Le" w:date="2024-12-11T16:47:00Z" w16du:dateUtc="2024-12-11T09:47:00Z"/>
        </w:rPr>
        <w:pPrChange w:id="2021" w:author="Lien Le" w:date="2024-12-11T17:01:00Z" w16du:dateUtc="2024-12-11T10:01:00Z">
          <w:pPr>
            <w:spacing w:before="0" w:after="0"/>
            <w:ind w:firstLine="720"/>
          </w:pPr>
        </w:pPrChange>
      </w:pPr>
      <w:del w:id="2022" w:author="Lien Le" w:date="2024-12-11T16:47:00Z" w16du:dateUtc="2024-12-11T09:47:00Z">
        <w:r w:rsidRPr="00BD62AA" w:rsidDel="00140DDA">
          <w:delText>Ví dụ điển hình là cặp cổ phiếu FPT và CMG, với hệ số tương quan cao 0.930, thường di chuyển cùng chiều. Trong trường hợp FPT tăng giá bất thường so với CMG, nhà đầu tư có thể bán FPT và mua CMG. Khi giá của hai cổ phiếu quay lại trạng thái cân bằng, giao dịch được chốt lời.</w:delText>
        </w:r>
      </w:del>
    </w:p>
    <w:p w14:paraId="37EFFC8A" w14:textId="3600C3A5" w:rsidR="00B356BA" w:rsidRPr="00BD62AA" w:rsidDel="00140DDA" w:rsidRDefault="00000000" w:rsidP="00BD62AA">
      <w:pPr>
        <w:ind w:firstLine="540"/>
        <w:jc w:val="both"/>
        <w:rPr>
          <w:del w:id="2023" w:author="Lien Le" w:date="2024-12-11T16:47:00Z" w16du:dateUtc="2024-12-11T09:47:00Z"/>
        </w:rPr>
        <w:pPrChange w:id="2024" w:author="Lien Le" w:date="2024-12-11T17:01:00Z" w16du:dateUtc="2024-12-11T10:01:00Z">
          <w:pPr>
            <w:numPr>
              <w:numId w:val="11"/>
            </w:numPr>
            <w:spacing w:before="0" w:after="0"/>
            <w:ind w:left="720" w:hanging="360"/>
          </w:pPr>
        </w:pPrChange>
      </w:pPr>
      <w:del w:id="2025" w:author="Lien Le" w:date="2024-12-11T16:47:00Z" w16du:dateUtc="2024-12-11T09:47:00Z">
        <w:r w:rsidRPr="00BD62AA" w:rsidDel="00140DDA">
          <w:delText>Ưu điểm và Nhược điểm:</w:delText>
        </w:r>
      </w:del>
    </w:p>
    <w:p w14:paraId="0CB812B4" w14:textId="7B33FA5D" w:rsidR="00B356BA" w:rsidRPr="00BD62AA" w:rsidDel="00140DDA" w:rsidRDefault="00000000" w:rsidP="00BD62AA">
      <w:pPr>
        <w:ind w:firstLine="540"/>
        <w:jc w:val="both"/>
        <w:rPr>
          <w:del w:id="2026" w:author="Lien Le" w:date="2024-12-11T16:47:00Z" w16du:dateUtc="2024-12-11T09:47:00Z"/>
        </w:rPr>
        <w:pPrChange w:id="2027" w:author="Lien Le" w:date="2024-12-11T17:01:00Z" w16du:dateUtc="2024-12-11T10:01:00Z">
          <w:pPr>
            <w:spacing w:before="0" w:after="0"/>
          </w:pPr>
        </w:pPrChange>
      </w:pPr>
      <w:del w:id="2028" w:author="Lien Le" w:date="2024-12-11T16:47:00Z" w16du:dateUtc="2024-12-11T09:47:00Z">
        <w:r w:rsidRPr="00BD62AA" w:rsidDel="00140DDA">
          <w:delText>Chiến lược này có ưu điểm là rủi ro thấp hơn, nhờ vào sự tương quan chặt chẽ giữa hai cổ phiếu, và phù hợp với nhà đầu tư ưa thích sự ổn định. Tuy nhiên, hiệu quả của Pair Trading phụ thuộc vào việc duy trì tương quan giữa các cổ phiếu. Nếu spread biến động mạnh hoặc không có quản lý rủi ro tốt, chiến lược này có thể gây thua lỗ.</w:delText>
        </w:r>
      </w:del>
    </w:p>
    <w:p w14:paraId="0CB22B55" w14:textId="06270EFF" w:rsidR="00B356BA" w:rsidRPr="00BD62AA" w:rsidDel="00140DDA" w:rsidRDefault="00000000" w:rsidP="00BD62AA">
      <w:pPr>
        <w:ind w:firstLine="540"/>
        <w:jc w:val="both"/>
        <w:rPr>
          <w:del w:id="2029" w:author="Lien Le" w:date="2024-12-11T16:47:00Z" w16du:dateUtc="2024-12-11T09:47:00Z"/>
        </w:rPr>
        <w:pPrChange w:id="2030" w:author="Lien Le" w:date="2024-12-11T17:01:00Z" w16du:dateUtc="2024-12-11T10:01:00Z">
          <w:pPr>
            <w:pStyle w:val="Heading2"/>
            <w:ind w:firstLine="160"/>
          </w:pPr>
        </w:pPrChange>
      </w:pPr>
      <w:del w:id="2031" w:author="Lien Le" w:date="2024-12-11T16:47:00Z" w16du:dateUtc="2024-12-11T09:47:00Z">
        <w:r w:rsidRPr="00BD62AA" w:rsidDel="00140DDA">
          <w:delText>4.2. Reversal Trading</w:delText>
        </w:r>
      </w:del>
    </w:p>
    <w:p w14:paraId="2A35083D" w14:textId="0F20D59C" w:rsidR="00B356BA" w:rsidRPr="00BD62AA" w:rsidDel="00140DDA" w:rsidRDefault="00000000" w:rsidP="00BD62AA">
      <w:pPr>
        <w:ind w:firstLine="540"/>
        <w:jc w:val="both"/>
        <w:rPr>
          <w:del w:id="2032" w:author="Lien Le" w:date="2024-12-11T16:47:00Z" w16du:dateUtc="2024-12-11T09:47:00Z"/>
        </w:rPr>
        <w:pPrChange w:id="2033" w:author="Lien Le" w:date="2024-12-11T17:01:00Z" w16du:dateUtc="2024-12-11T10:01:00Z">
          <w:pPr>
            <w:spacing w:before="240" w:after="240"/>
            <w:ind w:firstLine="720"/>
          </w:pPr>
        </w:pPrChange>
      </w:pPr>
      <w:del w:id="2034" w:author="Lien Le" w:date="2024-12-11T16:47:00Z" w16du:dateUtc="2024-12-11T09:47:00Z">
        <w:r w:rsidRPr="00BD62AA" w:rsidDel="00140DDA">
          <w:delText>Reversal Trading là chiến lược giao dịch dựa trên mối tương quan ngược chiều giữa hai cổ phiếu. Khi một cổ phiếu tăng giá mạnh, cổ phiếu còn lại thường giảm giá và ngược lại, tạo cơ hội giao dịch.</w:delText>
        </w:r>
      </w:del>
    </w:p>
    <w:p w14:paraId="4F89D404" w14:textId="59ACD5CE" w:rsidR="00B356BA" w:rsidRPr="00BD62AA" w:rsidDel="00140DDA" w:rsidRDefault="00000000" w:rsidP="00BD62AA">
      <w:pPr>
        <w:ind w:firstLine="540"/>
        <w:jc w:val="both"/>
        <w:rPr>
          <w:del w:id="2035" w:author="Lien Le" w:date="2024-12-11T16:47:00Z" w16du:dateUtc="2024-12-11T09:47:00Z"/>
        </w:rPr>
        <w:pPrChange w:id="2036" w:author="Lien Le" w:date="2024-12-11T17:01:00Z" w16du:dateUtc="2024-12-11T10:01:00Z">
          <w:pPr>
            <w:numPr>
              <w:numId w:val="5"/>
            </w:numPr>
            <w:spacing w:before="240" w:after="0"/>
            <w:ind w:left="720" w:hanging="360"/>
          </w:pPr>
        </w:pPrChange>
      </w:pPr>
      <w:del w:id="2037" w:author="Lien Le" w:date="2024-12-11T16:47:00Z" w16du:dateUtc="2024-12-11T09:47:00Z">
        <w:r w:rsidRPr="00BD62AA" w:rsidDel="00140DDA">
          <w:delText>Nguyên tắc hoạt động:</w:delText>
        </w:r>
      </w:del>
    </w:p>
    <w:p w14:paraId="75977EB5" w14:textId="5C6E1086" w:rsidR="00B356BA" w:rsidRPr="00BD62AA" w:rsidDel="00140DDA" w:rsidRDefault="00000000" w:rsidP="00BD62AA">
      <w:pPr>
        <w:ind w:firstLine="540"/>
        <w:jc w:val="both"/>
        <w:rPr>
          <w:del w:id="2038" w:author="Lien Le" w:date="2024-12-11T16:47:00Z" w16du:dateUtc="2024-12-11T09:47:00Z"/>
        </w:rPr>
        <w:pPrChange w:id="2039" w:author="Lien Le" w:date="2024-12-11T17:01:00Z" w16du:dateUtc="2024-12-11T10:01:00Z">
          <w:pPr>
            <w:spacing w:before="0" w:after="0"/>
            <w:ind w:firstLine="720"/>
          </w:pPr>
        </w:pPrChange>
      </w:pPr>
      <w:del w:id="2040" w:author="Lien Le" w:date="2024-12-11T16:47:00Z" w16du:dateUtc="2024-12-11T09:47:00Z">
        <w:r w:rsidRPr="00BD62AA" w:rsidDel="00140DDA">
          <w:delText>Chiến lược hoạt động dựa trên ba nguyên tắc chính. Entry Point xảy ra khi một cổ phiếu tăng hoặc giảm mạnh vượt quá mức ±2 độ lệch chuẩn. Exit Point được xác định khi giá quay lại trạng thái cân bằng, và Stop Loss được áp dụng nếu biến động giá vượt mức ±3 độ lệch chuẩn để bảo vệ vốn đầu tư.</w:delText>
        </w:r>
      </w:del>
    </w:p>
    <w:p w14:paraId="4FE4DD1D" w14:textId="6D602EFF" w:rsidR="00B356BA" w:rsidRPr="00BD62AA" w:rsidDel="00140DDA" w:rsidRDefault="00000000" w:rsidP="00BD62AA">
      <w:pPr>
        <w:ind w:firstLine="540"/>
        <w:jc w:val="both"/>
        <w:rPr>
          <w:del w:id="2041" w:author="Lien Le" w:date="2024-12-11T16:47:00Z" w16du:dateUtc="2024-12-11T09:47:00Z"/>
        </w:rPr>
        <w:pPrChange w:id="2042" w:author="Lien Le" w:date="2024-12-11T17:01:00Z" w16du:dateUtc="2024-12-11T10:01:00Z">
          <w:pPr>
            <w:numPr>
              <w:numId w:val="5"/>
            </w:numPr>
            <w:spacing w:before="0" w:after="0"/>
            <w:ind w:left="720" w:hanging="360"/>
          </w:pPr>
        </w:pPrChange>
      </w:pPr>
      <w:del w:id="2043" w:author="Lien Le" w:date="2024-12-11T16:47:00Z" w16du:dateUtc="2024-12-11T09:47:00Z">
        <w:r w:rsidRPr="00BD62AA" w:rsidDel="00140DDA">
          <w:delText>Ví dụ: VGI và VTL</w:delText>
        </w:r>
      </w:del>
    </w:p>
    <w:p w14:paraId="1A038904" w14:textId="4754D32C" w:rsidR="00B356BA" w:rsidRPr="00BD62AA" w:rsidDel="00140DDA" w:rsidRDefault="00000000" w:rsidP="00BD62AA">
      <w:pPr>
        <w:ind w:firstLine="540"/>
        <w:jc w:val="both"/>
        <w:rPr>
          <w:del w:id="2044" w:author="Lien Le" w:date="2024-12-11T16:47:00Z" w16du:dateUtc="2024-12-11T09:47:00Z"/>
        </w:rPr>
        <w:pPrChange w:id="2045" w:author="Lien Le" w:date="2024-12-11T17:01:00Z" w16du:dateUtc="2024-12-11T10:01:00Z">
          <w:pPr>
            <w:spacing w:before="0" w:after="0"/>
            <w:ind w:firstLine="720"/>
          </w:pPr>
        </w:pPrChange>
      </w:pPr>
      <w:del w:id="2046" w:author="Lien Le" w:date="2024-12-11T16:47:00Z" w16du:dateUtc="2024-12-11T09:47:00Z">
        <w:r w:rsidRPr="00BD62AA" w:rsidDel="00140DDA">
          <w:delText>Ví dụ, cặp cổ phiếu VGI và VTL có mối tương quan âm rất mạnh (-0.922), thường di chuyển ngược chiều. Khi VGI tăng mạnh, nhà đầu tư có thể bán VGI và mua VTL. Khi giá của hai cổ phiếu quay trở lại trạng thái bình thường, giao dịch được chốt lời.</w:delText>
        </w:r>
      </w:del>
    </w:p>
    <w:p w14:paraId="14AC0C03" w14:textId="609FDCA0" w:rsidR="00B356BA" w:rsidRPr="00BD62AA" w:rsidDel="00140DDA" w:rsidRDefault="00000000" w:rsidP="00BD62AA">
      <w:pPr>
        <w:ind w:firstLine="540"/>
        <w:jc w:val="both"/>
        <w:rPr>
          <w:del w:id="2047" w:author="Lien Le" w:date="2024-12-11T16:47:00Z" w16du:dateUtc="2024-12-11T09:47:00Z"/>
        </w:rPr>
        <w:pPrChange w:id="2048" w:author="Lien Le" w:date="2024-12-11T17:01:00Z" w16du:dateUtc="2024-12-11T10:01:00Z">
          <w:pPr>
            <w:numPr>
              <w:numId w:val="5"/>
            </w:numPr>
            <w:spacing w:before="0" w:after="0"/>
            <w:ind w:left="720" w:hanging="360"/>
          </w:pPr>
        </w:pPrChange>
      </w:pPr>
      <w:del w:id="2049" w:author="Lien Le" w:date="2024-12-11T16:47:00Z" w16du:dateUtc="2024-12-11T09:47:00Z">
        <w:r w:rsidRPr="00BD62AA" w:rsidDel="00140DDA">
          <w:delText>Ưu điểm và Nhược điểm:</w:delText>
        </w:r>
      </w:del>
    </w:p>
    <w:p w14:paraId="2755935A" w14:textId="7ABC5FE2" w:rsidR="00B356BA" w:rsidRPr="00BD62AA" w:rsidDel="00140DDA" w:rsidRDefault="00000000" w:rsidP="00BD62AA">
      <w:pPr>
        <w:ind w:firstLine="540"/>
        <w:jc w:val="both"/>
        <w:rPr>
          <w:del w:id="2050" w:author="Lien Le" w:date="2024-12-11T16:47:00Z" w16du:dateUtc="2024-12-11T09:47:00Z"/>
        </w:rPr>
        <w:pPrChange w:id="2051" w:author="Lien Le" w:date="2024-12-11T17:01:00Z" w16du:dateUtc="2024-12-11T10:01:00Z">
          <w:pPr>
            <w:spacing w:before="0" w:after="240"/>
          </w:pPr>
        </w:pPrChange>
      </w:pPr>
      <w:del w:id="2052" w:author="Lien Le" w:date="2024-12-11T16:47:00Z" w16du:dateUtc="2024-12-11T09:47:00Z">
        <w:r w:rsidRPr="00BD62AA" w:rsidDel="00140DDA">
          <w:delText>Chiến lược này có ưu điểm mang lại lợi nhuận cao hơn nhờ tận dụng sự biến động ngược chiều rõ ràng giữa hai cổ phiếu. Tuy nhiên, Reversal Trading đi kèm với rủi ro cao hơn nếu mối tương quan giữa các cổ phiếu yếu đi. Do đó, chiến lược này đòi hỏi quản lý vốn cẩn thận để tránh thua lỗ lớn, và phù hợp với nhà đầu tư sẵn sàng chấp nhận rủi ro cao.</w:delText>
        </w:r>
      </w:del>
    </w:p>
    <w:p w14:paraId="1902A962" w14:textId="27B7631B" w:rsidR="00B356BA" w:rsidRPr="00BD62AA" w:rsidDel="00140DDA" w:rsidRDefault="00B356BA" w:rsidP="00BD62AA">
      <w:pPr>
        <w:ind w:firstLine="540"/>
        <w:jc w:val="both"/>
        <w:rPr>
          <w:del w:id="2053" w:author="Lien Le" w:date="2024-12-11T16:47:00Z" w16du:dateUtc="2024-12-11T09:47:00Z"/>
        </w:rPr>
        <w:pPrChange w:id="2054" w:author="Lien Le" w:date="2024-12-11T17:01:00Z" w16du:dateUtc="2024-12-11T10:01:00Z">
          <w:pPr/>
        </w:pPrChange>
      </w:pPr>
    </w:p>
    <w:p w14:paraId="1628C53C" w14:textId="4161BBFB" w:rsidR="00B356BA" w:rsidRPr="00BD62AA" w:rsidDel="00140DDA" w:rsidRDefault="00B356BA" w:rsidP="00BD62AA">
      <w:pPr>
        <w:ind w:firstLine="540"/>
        <w:jc w:val="both"/>
        <w:rPr>
          <w:del w:id="2055" w:author="Lien Le" w:date="2024-12-11T16:47:00Z" w16du:dateUtc="2024-12-11T09:47:00Z"/>
        </w:rPr>
        <w:pPrChange w:id="2056" w:author="Lien Le" w:date="2024-12-11T17:01:00Z" w16du:dateUtc="2024-12-11T10:01:00Z">
          <w:pPr/>
        </w:pPrChange>
      </w:pPr>
    </w:p>
    <w:tbl>
      <w:tblPr>
        <w:tblStyle w:val="afc"/>
        <w:tblW w:w="877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1470"/>
        <w:gridCol w:w="3810"/>
        <w:gridCol w:w="3495"/>
      </w:tblGrid>
      <w:tr w:rsidR="00B356BA" w:rsidDel="00140DDA" w14:paraId="10BFBB02" w14:textId="7C5BFE8C">
        <w:trPr>
          <w:trHeight w:val="345"/>
          <w:del w:id="205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D011DC7" w14:textId="77777777" w:rsidR="00B356BA" w:rsidDel="00BD62AA" w:rsidRDefault="00000000" w:rsidP="00BD62AA">
            <w:pPr>
              <w:ind w:firstLine="540"/>
              <w:jc w:val="both"/>
              <w:rPr>
                <w:del w:id="2058" w:author="Lien Le" w:date="2024-12-11T16:47:00Z" w16du:dateUtc="2024-12-11T09:47:00Z"/>
                <w:lang w:val="en-US"/>
              </w:rPr>
            </w:pPr>
            <w:del w:id="2059" w:author="Lien Le" w:date="2024-12-11T16:47:00Z" w16du:dateUtc="2024-12-11T09:47:00Z">
              <w:r w:rsidDel="00140DDA">
                <w:delText>Tiêu chí</w:delText>
              </w:r>
            </w:del>
          </w:p>
          <w:p w14:paraId="35233DDA" w14:textId="797F00E1" w:rsidR="00BD62AA" w:rsidRDefault="00BD62AA" w:rsidP="00BD62AA">
            <w:pPr>
              <w:ind w:firstLine="540"/>
              <w:jc w:val="both"/>
              <w:pPrChange w:id="2060" w:author="Lien Le" w:date="2024-12-11T17:01:00Z" w16du:dateUtc="2024-12-11T10:01:00Z">
                <w:pPr>
                  <w:spacing w:before="240" w:after="240"/>
                  <w:jc w:val="center"/>
                </w:pPr>
              </w:pPrChange>
            </w:pPr>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408B0BC" w14:textId="0ED16F58" w:rsidR="00B356BA" w:rsidDel="00140DDA" w:rsidRDefault="00000000" w:rsidP="00BD62AA">
            <w:pPr>
              <w:ind w:firstLine="540"/>
              <w:jc w:val="both"/>
              <w:rPr>
                <w:del w:id="2061" w:author="Lien Le" w:date="2024-12-11T16:47:00Z" w16du:dateUtc="2024-12-11T09:47:00Z"/>
              </w:rPr>
              <w:pPrChange w:id="2062" w:author="Lien Le" w:date="2024-12-11T17:01:00Z" w16du:dateUtc="2024-12-11T10:01:00Z">
                <w:pPr>
                  <w:spacing w:before="240" w:after="240"/>
                  <w:jc w:val="center"/>
                </w:pPr>
              </w:pPrChange>
            </w:pPr>
            <w:del w:id="2063" w:author="Lien Le" w:date="2024-12-11T16:47:00Z" w16du:dateUtc="2024-12-11T09:47:00Z">
              <w:r w:rsidDel="00140DDA">
                <w:delText>Pair Trading</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C70DC48" w14:textId="5C8F311D" w:rsidR="00B356BA" w:rsidDel="00140DDA" w:rsidRDefault="00000000" w:rsidP="00BD62AA">
            <w:pPr>
              <w:ind w:firstLine="540"/>
              <w:jc w:val="both"/>
              <w:rPr>
                <w:del w:id="2064" w:author="Lien Le" w:date="2024-12-11T16:47:00Z" w16du:dateUtc="2024-12-11T09:47:00Z"/>
              </w:rPr>
              <w:pPrChange w:id="2065" w:author="Lien Le" w:date="2024-12-11T17:01:00Z" w16du:dateUtc="2024-12-11T10:01:00Z">
                <w:pPr>
                  <w:spacing w:before="240" w:after="240"/>
                  <w:jc w:val="center"/>
                </w:pPr>
              </w:pPrChange>
            </w:pPr>
            <w:del w:id="2066" w:author="Lien Le" w:date="2024-12-11T16:47:00Z" w16du:dateUtc="2024-12-11T09:47:00Z">
              <w:r w:rsidDel="00140DDA">
                <w:delText>Reversal Trading</w:delText>
              </w:r>
            </w:del>
          </w:p>
        </w:tc>
      </w:tr>
      <w:tr w:rsidR="00B356BA" w:rsidDel="00140DDA" w14:paraId="26F7ACE4" w14:textId="4FA71D85">
        <w:trPr>
          <w:trHeight w:val="915"/>
          <w:del w:id="206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675F127" w14:textId="11336288" w:rsidR="00B356BA" w:rsidDel="00140DDA" w:rsidRDefault="00000000" w:rsidP="00BD62AA">
            <w:pPr>
              <w:ind w:firstLine="540"/>
              <w:jc w:val="both"/>
              <w:rPr>
                <w:del w:id="2068" w:author="Lien Le" w:date="2024-12-11T16:47:00Z" w16du:dateUtc="2024-12-11T09:47:00Z"/>
              </w:rPr>
              <w:pPrChange w:id="2069" w:author="Lien Le" w:date="2024-12-11T17:01:00Z" w16du:dateUtc="2024-12-11T10:01:00Z">
                <w:pPr>
                  <w:spacing w:before="240" w:after="240"/>
                </w:pPr>
              </w:pPrChange>
            </w:pPr>
            <w:del w:id="2070" w:author="Lien Le" w:date="2024-12-11T16:47:00Z" w16du:dateUtc="2024-12-11T09:47:00Z">
              <w:r w:rsidDel="00140DDA">
                <w:delText>Định nghĩa</w:delText>
              </w:r>
            </w:del>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5B12C34" w14:textId="7D3B9E4E" w:rsidR="00B356BA" w:rsidDel="00140DDA" w:rsidRDefault="00000000" w:rsidP="00BD62AA">
            <w:pPr>
              <w:ind w:firstLine="540"/>
              <w:jc w:val="both"/>
              <w:rPr>
                <w:del w:id="2071" w:author="Lien Le" w:date="2024-12-11T16:47:00Z" w16du:dateUtc="2024-12-11T09:47:00Z"/>
              </w:rPr>
              <w:pPrChange w:id="2072" w:author="Lien Le" w:date="2024-12-11T17:01:00Z" w16du:dateUtc="2024-12-11T10:01:00Z">
                <w:pPr>
                  <w:spacing w:before="240" w:after="240"/>
                </w:pPr>
              </w:pPrChange>
            </w:pPr>
            <w:del w:id="2073" w:author="Lien Le" w:date="2024-12-11T16:47:00Z" w16du:dateUtc="2024-12-11T09:47:00Z">
              <w:r w:rsidDel="00140DDA">
                <w:delText>Giao dịch dựa trên mối tương quan cùng chiều giữa hai cổ phiếu.</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8F981DC" w14:textId="1AFBF9B4" w:rsidR="00B356BA" w:rsidDel="00140DDA" w:rsidRDefault="00000000" w:rsidP="00BD62AA">
            <w:pPr>
              <w:ind w:firstLine="540"/>
              <w:jc w:val="both"/>
              <w:rPr>
                <w:del w:id="2074" w:author="Lien Le" w:date="2024-12-11T16:47:00Z" w16du:dateUtc="2024-12-11T09:47:00Z"/>
              </w:rPr>
              <w:pPrChange w:id="2075" w:author="Lien Le" w:date="2024-12-11T17:01:00Z" w16du:dateUtc="2024-12-11T10:01:00Z">
                <w:pPr>
                  <w:spacing w:before="240" w:after="240"/>
                </w:pPr>
              </w:pPrChange>
            </w:pPr>
            <w:del w:id="2076" w:author="Lien Le" w:date="2024-12-11T16:47:00Z" w16du:dateUtc="2024-12-11T09:47:00Z">
              <w:r w:rsidDel="00140DDA">
                <w:delText>Giao dịch dựa trên mối tương quan ngược chiều giữa hai cổ phiếu.</w:delText>
              </w:r>
            </w:del>
          </w:p>
        </w:tc>
      </w:tr>
      <w:tr w:rsidR="00B356BA" w:rsidDel="00140DDA" w14:paraId="740568AB" w14:textId="718C4913">
        <w:trPr>
          <w:trHeight w:val="915"/>
          <w:del w:id="207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6B063C0" w14:textId="62BD0C85" w:rsidR="00B356BA" w:rsidDel="00140DDA" w:rsidRDefault="00000000" w:rsidP="00BD62AA">
            <w:pPr>
              <w:ind w:firstLine="540"/>
              <w:jc w:val="both"/>
              <w:rPr>
                <w:del w:id="2078" w:author="Lien Le" w:date="2024-12-11T16:47:00Z" w16du:dateUtc="2024-12-11T09:47:00Z"/>
              </w:rPr>
              <w:pPrChange w:id="2079" w:author="Lien Le" w:date="2024-12-11T17:01:00Z" w16du:dateUtc="2024-12-11T10:01:00Z">
                <w:pPr>
                  <w:spacing w:before="240" w:after="240"/>
                </w:pPr>
              </w:pPrChange>
            </w:pPr>
            <w:del w:id="2080" w:author="Lien Le" w:date="2024-12-11T16:47:00Z" w16du:dateUtc="2024-12-11T09:47:00Z">
              <w:r w:rsidDel="00140DDA">
                <w:delText>Nguyên tắc hoạt động</w:delText>
              </w:r>
            </w:del>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7EF63B7" w14:textId="60B67B89" w:rsidR="00B356BA" w:rsidDel="00140DDA" w:rsidRDefault="00000000" w:rsidP="00BD62AA">
            <w:pPr>
              <w:ind w:firstLine="540"/>
              <w:jc w:val="both"/>
              <w:rPr>
                <w:del w:id="2081" w:author="Lien Le" w:date="2024-12-11T16:47:00Z" w16du:dateUtc="2024-12-11T09:47:00Z"/>
              </w:rPr>
              <w:pPrChange w:id="2082" w:author="Lien Le" w:date="2024-12-11T17:01:00Z" w16du:dateUtc="2024-12-11T10:01:00Z">
                <w:pPr>
                  <w:spacing w:before="240" w:after="240"/>
                </w:pPr>
              </w:pPrChange>
            </w:pPr>
            <w:del w:id="2083" w:author="Lien Le" w:date="2024-12-11T16:47:00Z" w16du:dateUtc="2024-12-11T09:47:00Z">
              <w:r w:rsidDel="00140DDA">
                <w:delText>- Khi giá của hai cổ phiếu có chênh lệch bất thường, bạn kỳ vọng khoảng cách này sẽ trở lại mức trung bình.</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5D12856" w14:textId="5C4C2DF7" w:rsidR="00B356BA" w:rsidDel="00140DDA" w:rsidRDefault="00000000" w:rsidP="00BD62AA">
            <w:pPr>
              <w:ind w:firstLine="540"/>
              <w:jc w:val="both"/>
              <w:rPr>
                <w:del w:id="2084" w:author="Lien Le" w:date="2024-12-11T16:47:00Z" w16du:dateUtc="2024-12-11T09:47:00Z"/>
              </w:rPr>
              <w:pPrChange w:id="2085" w:author="Lien Le" w:date="2024-12-11T17:01:00Z" w16du:dateUtc="2024-12-11T10:01:00Z">
                <w:pPr>
                  <w:spacing w:before="240" w:after="240"/>
                </w:pPr>
              </w:pPrChange>
            </w:pPr>
            <w:del w:id="2086" w:author="Lien Le" w:date="2024-12-11T16:47:00Z" w16du:dateUtc="2024-12-11T09:47:00Z">
              <w:r w:rsidDel="00140DDA">
                <w:delText>- Khi một cổ phiếu tăng mạnh, cổ phiếu kia có xu hướng giảm và ngược lại.</w:delText>
              </w:r>
            </w:del>
          </w:p>
        </w:tc>
      </w:tr>
      <w:tr w:rsidR="00B356BA" w:rsidDel="00140DDA" w14:paraId="5DDBCE69" w14:textId="7A2A0A34">
        <w:trPr>
          <w:trHeight w:val="915"/>
          <w:del w:id="208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E8D6B06" w14:textId="78135A93" w:rsidR="00B356BA" w:rsidDel="00140DDA" w:rsidRDefault="00000000" w:rsidP="00BD62AA">
            <w:pPr>
              <w:ind w:firstLine="540"/>
              <w:jc w:val="both"/>
              <w:rPr>
                <w:del w:id="2088" w:author="Lien Le" w:date="2024-12-11T16:47:00Z" w16du:dateUtc="2024-12-11T09:47:00Z"/>
              </w:rPr>
              <w:pPrChange w:id="2089" w:author="Lien Le" w:date="2024-12-11T17:01:00Z" w16du:dateUtc="2024-12-11T10:01:00Z">
                <w:pPr>
                  <w:spacing w:before="240" w:after="240"/>
                </w:pPr>
              </w:pPrChange>
            </w:pPr>
            <w:del w:id="2090" w:author="Lien Le" w:date="2024-12-11T16:47:00Z" w16du:dateUtc="2024-12-11T09:47:00Z">
              <w:r w:rsidDel="00140DDA">
                <w:delText>Tương quan</w:delText>
              </w:r>
            </w:del>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24F853E" w14:textId="7B709042" w:rsidR="00B356BA" w:rsidDel="00140DDA" w:rsidRDefault="00000000" w:rsidP="00BD62AA">
            <w:pPr>
              <w:ind w:firstLine="540"/>
              <w:jc w:val="both"/>
              <w:rPr>
                <w:del w:id="2091" w:author="Lien Le" w:date="2024-12-11T16:47:00Z" w16du:dateUtc="2024-12-11T09:47:00Z"/>
              </w:rPr>
              <w:pPrChange w:id="2092" w:author="Lien Le" w:date="2024-12-11T17:01:00Z" w16du:dateUtc="2024-12-11T10:01:00Z">
                <w:pPr>
                  <w:spacing w:before="240" w:after="240"/>
                </w:pPr>
              </w:pPrChange>
            </w:pPr>
            <w:del w:id="2093" w:author="Lien Le" w:date="2024-12-11T16:47:00Z" w16du:dateUtc="2024-12-11T09:47:00Z">
              <w:r w:rsidDel="00140DDA">
                <w:delText>Tương quan dương cao (gần 1): Hai cổ phiếu thường di chuyển cùng chiều.</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FB780FB" w14:textId="48BF9E55" w:rsidR="00B356BA" w:rsidDel="00140DDA" w:rsidRDefault="00000000" w:rsidP="00BD62AA">
            <w:pPr>
              <w:ind w:firstLine="540"/>
              <w:jc w:val="both"/>
              <w:rPr>
                <w:del w:id="2094" w:author="Lien Le" w:date="2024-12-11T16:47:00Z" w16du:dateUtc="2024-12-11T09:47:00Z"/>
              </w:rPr>
              <w:pPrChange w:id="2095" w:author="Lien Le" w:date="2024-12-11T17:01:00Z" w16du:dateUtc="2024-12-11T10:01:00Z">
                <w:pPr>
                  <w:spacing w:before="240" w:after="240"/>
                </w:pPr>
              </w:pPrChange>
            </w:pPr>
            <w:del w:id="2096" w:author="Lien Le" w:date="2024-12-11T16:47:00Z" w16du:dateUtc="2024-12-11T09:47:00Z">
              <w:r w:rsidDel="00140DDA">
                <w:delText>Tương quan âm mạnh (gần -1): Hai cổ phiếu di chuyển ngược chiều.</w:delText>
              </w:r>
            </w:del>
          </w:p>
        </w:tc>
      </w:tr>
      <w:tr w:rsidR="00B356BA" w:rsidDel="00140DDA" w14:paraId="2C846A9A" w14:textId="67E027A9">
        <w:trPr>
          <w:trHeight w:val="915"/>
          <w:del w:id="209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48A78F2" w14:textId="6F2A45CF" w:rsidR="00B356BA" w:rsidDel="00140DDA" w:rsidRDefault="00000000" w:rsidP="00BD62AA">
            <w:pPr>
              <w:ind w:firstLine="540"/>
              <w:jc w:val="both"/>
              <w:rPr>
                <w:del w:id="2098" w:author="Lien Le" w:date="2024-12-11T16:47:00Z" w16du:dateUtc="2024-12-11T09:47:00Z"/>
              </w:rPr>
              <w:pPrChange w:id="2099" w:author="Lien Le" w:date="2024-12-11T17:01:00Z" w16du:dateUtc="2024-12-11T10:01:00Z">
                <w:pPr>
                  <w:spacing w:before="240" w:after="240"/>
                </w:pPr>
              </w:pPrChange>
            </w:pPr>
            <w:del w:id="2100" w:author="Lien Le" w:date="2024-12-11T16:47:00Z" w16du:dateUtc="2024-12-11T09:47:00Z">
              <w:r w:rsidDel="00140DDA">
                <w:delText>Mục tiêu giao dịch</w:delText>
              </w:r>
            </w:del>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F4EBDD8" w14:textId="173FD4B0" w:rsidR="00B356BA" w:rsidDel="00140DDA" w:rsidRDefault="00000000" w:rsidP="00BD62AA">
            <w:pPr>
              <w:ind w:firstLine="540"/>
              <w:jc w:val="both"/>
              <w:rPr>
                <w:del w:id="2101" w:author="Lien Le" w:date="2024-12-11T16:47:00Z" w16du:dateUtc="2024-12-11T09:47:00Z"/>
              </w:rPr>
              <w:pPrChange w:id="2102" w:author="Lien Le" w:date="2024-12-11T17:01:00Z" w16du:dateUtc="2024-12-11T10:01:00Z">
                <w:pPr>
                  <w:spacing w:before="240" w:after="240"/>
                </w:pPr>
              </w:pPrChange>
            </w:pPr>
            <w:del w:id="2103" w:author="Lien Le" w:date="2024-12-11T16:47:00Z" w16du:dateUtc="2024-12-11T09:47:00Z">
              <w:r w:rsidDel="00140DDA">
                <w:delText>Tận dụng sự chênh lệch giá tạm thời giữa hai cổ phiếu để kiếm lời khi giá quay về trạng thái bình thường.</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AD5F0D1" w14:textId="2C3E2A0E" w:rsidR="00B356BA" w:rsidDel="00140DDA" w:rsidRDefault="00000000" w:rsidP="00BD62AA">
            <w:pPr>
              <w:ind w:firstLine="540"/>
              <w:jc w:val="both"/>
              <w:rPr>
                <w:del w:id="2104" w:author="Lien Le" w:date="2024-12-11T16:47:00Z" w16du:dateUtc="2024-12-11T09:47:00Z"/>
              </w:rPr>
              <w:pPrChange w:id="2105" w:author="Lien Le" w:date="2024-12-11T17:01:00Z" w16du:dateUtc="2024-12-11T10:01:00Z">
                <w:pPr>
                  <w:spacing w:before="240" w:after="240"/>
                </w:pPr>
              </w:pPrChange>
            </w:pPr>
            <w:del w:id="2106" w:author="Lien Le" w:date="2024-12-11T16:47:00Z" w16du:dateUtc="2024-12-11T09:47:00Z">
              <w:r w:rsidDel="00140DDA">
                <w:delText>Tận dụng xu hướng ngược chiều để kiếm lời khi giá cổ phiếu thay đổi theo quy luật ngược chiều.</w:delText>
              </w:r>
            </w:del>
          </w:p>
        </w:tc>
      </w:tr>
      <w:tr w:rsidR="00B356BA" w:rsidDel="00140DDA" w14:paraId="1781F8FB" w14:textId="71DFEC3D">
        <w:trPr>
          <w:trHeight w:val="915"/>
          <w:del w:id="210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EFA6657" w14:textId="4B14DD4F" w:rsidR="00B356BA" w:rsidDel="00140DDA" w:rsidRDefault="00000000" w:rsidP="00BD62AA">
            <w:pPr>
              <w:ind w:firstLine="540"/>
              <w:jc w:val="both"/>
              <w:rPr>
                <w:del w:id="2108" w:author="Lien Le" w:date="2024-12-11T16:47:00Z" w16du:dateUtc="2024-12-11T09:47:00Z"/>
              </w:rPr>
              <w:pPrChange w:id="2109" w:author="Lien Le" w:date="2024-12-11T17:01:00Z" w16du:dateUtc="2024-12-11T10:01:00Z">
                <w:pPr>
                  <w:spacing w:before="240" w:after="240"/>
                </w:pPr>
              </w:pPrChange>
            </w:pPr>
            <w:del w:id="2110" w:author="Lien Le" w:date="2024-12-11T16:47:00Z" w16du:dateUtc="2024-12-11T09:47:00Z">
              <w:r w:rsidDel="00140DDA">
                <w:delText>Điểm vào lệnh (Entry Point)</w:delText>
              </w:r>
            </w:del>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73513FD" w14:textId="5A95F6DF" w:rsidR="00B356BA" w:rsidDel="00140DDA" w:rsidRDefault="00000000" w:rsidP="00BD62AA">
            <w:pPr>
              <w:ind w:firstLine="540"/>
              <w:jc w:val="both"/>
              <w:rPr>
                <w:del w:id="2111" w:author="Lien Le" w:date="2024-12-11T16:47:00Z" w16du:dateUtc="2024-12-11T09:47:00Z"/>
              </w:rPr>
              <w:pPrChange w:id="2112" w:author="Lien Le" w:date="2024-12-11T17:01:00Z" w16du:dateUtc="2024-12-11T10:01:00Z">
                <w:pPr>
                  <w:spacing w:before="240" w:after="240"/>
                </w:pPr>
              </w:pPrChange>
            </w:pPr>
            <w:del w:id="2113" w:author="Lien Le" w:date="2024-12-11T16:47:00Z" w16du:dateUtc="2024-12-11T09:47:00Z">
              <w:r w:rsidDel="00140DDA">
                <w:delText>- Khi chênh lệch giá (spread) vượt quá mức bất thường, ví dụ: ±2 độ lệch chuẩn.</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A4C9877" w14:textId="3D86A7CB" w:rsidR="00B356BA" w:rsidDel="00140DDA" w:rsidRDefault="00000000" w:rsidP="00BD62AA">
            <w:pPr>
              <w:ind w:firstLine="540"/>
              <w:jc w:val="both"/>
              <w:rPr>
                <w:del w:id="2114" w:author="Lien Le" w:date="2024-12-11T16:47:00Z" w16du:dateUtc="2024-12-11T09:47:00Z"/>
              </w:rPr>
              <w:pPrChange w:id="2115" w:author="Lien Le" w:date="2024-12-11T17:01:00Z" w16du:dateUtc="2024-12-11T10:01:00Z">
                <w:pPr>
                  <w:spacing w:before="240" w:after="240"/>
                </w:pPr>
              </w:pPrChange>
            </w:pPr>
            <w:del w:id="2116" w:author="Lien Le" w:date="2024-12-11T16:47:00Z" w16du:dateUtc="2024-12-11T09:47:00Z">
              <w:r w:rsidDel="00140DDA">
                <w:delText>- Khi một cổ phiếu tăng hoặc giảm mạnh (ví dụ: vượt mức ±2 độ lệch chuẩn so với giá trung bình).</w:delText>
              </w:r>
            </w:del>
          </w:p>
        </w:tc>
      </w:tr>
      <w:tr w:rsidR="00B356BA" w:rsidDel="00140DDA" w14:paraId="60C34395" w14:textId="1C00063F">
        <w:trPr>
          <w:trHeight w:val="915"/>
          <w:del w:id="211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039704D" w14:textId="053D32FE" w:rsidR="00B356BA" w:rsidDel="00140DDA" w:rsidRDefault="00000000" w:rsidP="00BD62AA">
            <w:pPr>
              <w:ind w:firstLine="540"/>
              <w:jc w:val="both"/>
              <w:rPr>
                <w:del w:id="2118" w:author="Lien Le" w:date="2024-12-11T16:47:00Z" w16du:dateUtc="2024-12-11T09:47:00Z"/>
              </w:rPr>
              <w:pPrChange w:id="2119" w:author="Lien Le" w:date="2024-12-11T17:01:00Z" w16du:dateUtc="2024-12-11T10:01:00Z">
                <w:pPr>
                  <w:spacing w:before="240" w:after="240"/>
                </w:pPr>
              </w:pPrChange>
            </w:pPr>
            <w:del w:id="2120" w:author="Lien Le" w:date="2024-12-11T16:47:00Z" w16du:dateUtc="2024-12-11T09:47:00Z">
              <w:r w:rsidDel="00140DDA">
                <w:delText>Điểm thoát lệnh (Exit Point)</w:delText>
              </w:r>
            </w:del>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6961FE0" w14:textId="1F4347C2" w:rsidR="00B356BA" w:rsidDel="00140DDA" w:rsidRDefault="00000000" w:rsidP="00BD62AA">
            <w:pPr>
              <w:ind w:firstLine="540"/>
              <w:jc w:val="both"/>
              <w:rPr>
                <w:del w:id="2121" w:author="Lien Le" w:date="2024-12-11T16:47:00Z" w16du:dateUtc="2024-12-11T09:47:00Z"/>
              </w:rPr>
              <w:pPrChange w:id="2122" w:author="Lien Le" w:date="2024-12-11T17:01:00Z" w16du:dateUtc="2024-12-11T10:01:00Z">
                <w:pPr>
                  <w:spacing w:before="240" w:after="240"/>
                </w:pPr>
              </w:pPrChange>
            </w:pPr>
            <w:del w:id="2123" w:author="Lien Le" w:date="2024-12-11T16:47:00Z" w16du:dateUtc="2024-12-11T09:47:00Z">
              <w:r w:rsidDel="00140DDA">
                <w:delText>- Khi spread quay về mức trung bình.</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851AF6A" w14:textId="6165DDEF" w:rsidR="00B356BA" w:rsidDel="00140DDA" w:rsidRDefault="00000000" w:rsidP="00BD62AA">
            <w:pPr>
              <w:ind w:firstLine="540"/>
              <w:jc w:val="both"/>
              <w:rPr>
                <w:del w:id="2124" w:author="Lien Le" w:date="2024-12-11T16:47:00Z" w16du:dateUtc="2024-12-11T09:47:00Z"/>
              </w:rPr>
              <w:pPrChange w:id="2125" w:author="Lien Le" w:date="2024-12-11T17:01:00Z" w16du:dateUtc="2024-12-11T10:01:00Z">
                <w:pPr>
                  <w:spacing w:before="240" w:after="240"/>
                </w:pPr>
              </w:pPrChange>
            </w:pPr>
            <w:del w:id="2126" w:author="Lien Le" w:date="2024-12-11T16:47:00Z" w16du:dateUtc="2024-12-11T09:47:00Z">
              <w:r w:rsidDel="00140DDA">
                <w:delText>- Khi cổ phiếu quay lại trạng thái cân bằng hoặc đạt kỳ vọng ngược chiều.</w:delText>
              </w:r>
            </w:del>
          </w:p>
        </w:tc>
      </w:tr>
      <w:tr w:rsidR="00B356BA" w:rsidDel="00140DDA" w14:paraId="13B0D06E" w14:textId="21815496">
        <w:trPr>
          <w:trHeight w:val="915"/>
          <w:del w:id="212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E048F4F" w14:textId="3ABBF43C" w:rsidR="00B356BA" w:rsidDel="00140DDA" w:rsidRDefault="00000000" w:rsidP="00BD62AA">
            <w:pPr>
              <w:ind w:firstLine="540"/>
              <w:jc w:val="both"/>
              <w:rPr>
                <w:del w:id="2128" w:author="Lien Le" w:date="2024-12-11T16:47:00Z" w16du:dateUtc="2024-12-11T09:47:00Z"/>
              </w:rPr>
              <w:pPrChange w:id="2129" w:author="Lien Le" w:date="2024-12-11T17:01:00Z" w16du:dateUtc="2024-12-11T10:01:00Z">
                <w:pPr>
                  <w:spacing w:before="240" w:after="240"/>
                </w:pPr>
              </w:pPrChange>
            </w:pPr>
            <w:del w:id="2130" w:author="Lien Le" w:date="2024-12-11T16:47:00Z" w16du:dateUtc="2024-12-11T09:47:00Z">
              <w:r w:rsidDel="00140DDA">
                <w:delText>Rủi ro</w:delText>
              </w:r>
            </w:del>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FFA9DEB" w14:textId="29381A27" w:rsidR="00B356BA" w:rsidDel="00140DDA" w:rsidRDefault="00000000" w:rsidP="00BD62AA">
            <w:pPr>
              <w:ind w:firstLine="540"/>
              <w:jc w:val="both"/>
              <w:rPr>
                <w:del w:id="2131" w:author="Lien Le" w:date="2024-12-11T16:47:00Z" w16du:dateUtc="2024-12-11T09:47:00Z"/>
              </w:rPr>
              <w:pPrChange w:id="2132" w:author="Lien Le" w:date="2024-12-11T17:01:00Z" w16du:dateUtc="2024-12-11T10:01:00Z">
                <w:pPr>
                  <w:spacing w:before="240" w:after="240"/>
                </w:pPr>
              </w:pPrChange>
            </w:pPr>
            <w:del w:id="2133" w:author="Lien Le" w:date="2024-12-11T16:47:00Z" w16du:dateUtc="2024-12-11T09:47:00Z">
              <w:r w:rsidDel="00140DDA">
                <w:delText>- Phụ thuộc vào sự duy trì tương quan giữa hai cổ phiếu.</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C892081" w14:textId="65B31033" w:rsidR="00B356BA" w:rsidDel="00140DDA" w:rsidRDefault="00000000" w:rsidP="00BD62AA">
            <w:pPr>
              <w:ind w:firstLine="540"/>
              <w:jc w:val="both"/>
              <w:rPr>
                <w:del w:id="2134" w:author="Lien Le" w:date="2024-12-11T16:47:00Z" w16du:dateUtc="2024-12-11T09:47:00Z"/>
              </w:rPr>
              <w:pPrChange w:id="2135" w:author="Lien Le" w:date="2024-12-11T17:01:00Z" w16du:dateUtc="2024-12-11T10:01:00Z">
                <w:pPr>
                  <w:spacing w:before="240" w:after="240"/>
                </w:pPr>
              </w:pPrChange>
            </w:pPr>
            <w:del w:id="2136" w:author="Lien Le" w:date="2024-12-11T16:47:00Z" w16du:dateUtc="2024-12-11T09:47:00Z">
              <w:r w:rsidDel="00140DDA">
                <w:delText>- Rủi ro cao hơn do biến động mạnh hơn, đặc biệt nếu tương quan yếu đi.</w:delText>
              </w:r>
            </w:del>
          </w:p>
        </w:tc>
      </w:tr>
      <w:tr w:rsidR="00B356BA" w:rsidDel="00140DDA" w14:paraId="7FCAE0C0" w14:textId="75296E20">
        <w:trPr>
          <w:trHeight w:val="915"/>
          <w:del w:id="213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138BE18" w14:textId="2A2CCF9B" w:rsidR="00B356BA" w:rsidDel="00140DDA" w:rsidRDefault="00000000" w:rsidP="00BD62AA">
            <w:pPr>
              <w:ind w:firstLine="540"/>
              <w:jc w:val="both"/>
              <w:rPr>
                <w:del w:id="2138" w:author="Lien Le" w:date="2024-12-11T16:47:00Z" w16du:dateUtc="2024-12-11T09:47:00Z"/>
              </w:rPr>
              <w:pPrChange w:id="2139" w:author="Lien Le" w:date="2024-12-11T17:01:00Z" w16du:dateUtc="2024-12-11T10:01:00Z">
                <w:pPr>
                  <w:spacing w:before="240" w:after="240"/>
                </w:pPr>
              </w:pPrChange>
            </w:pPr>
            <w:del w:id="2140" w:author="Lien Le" w:date="2024-12-11T16:47:00Z" w16du:dateUtc="2024-12-11T09:47:00Z">
              <w:r w:rsidDel="00140DDA">
                <w:delText>Ví dụ cổ phiếu</w:delText>
              </w:r>
            </w:del>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8E13FAF" w14:textId="72AA3B43" w:rsidR="00B356BA" w:rsidDel="00140DDA" w:rsidRDefault="00000000" w:rsidP="00BD62AA">
            <w:pPr>
              <w:ind w:firstLine="540"/>
              <w:jc w:val="both"/>
              <w:rPr>
                <w:del w:id="2141" w:author="Lien Le" w:date="2024-12-11T16:47:00Z" w16du:dateUtc="2024-12-11T09:47:00Z"/>
              </w:rPr>
              <w:pPrChange w:id="2142" w:author="Lien Le" w:date="2024-12-11T17:01:00Z" w16du:dateUtc="2024-12-11T10:01:00Z">
                <w:pPr>
                  <w:spacing w:before="240" w:after="240"/>
                </w:pPr>
              </w:pPrChange>
            </w:pPr>
            <w:del w:id="2143" w:author="Lien Le" w:date="2024-12-11T16:47:00Z" w16du:dateUtc="2024-12-11T09:47:00Z">
              <w:r w:rsidDel="00140DDA">
                <w:delText>FPT - CMG: Hai cổ phiếu công nghệ cùng ngành, thường tăng/giảm cùng chiều.</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45519C7" w14:textId="0F922887" w:rsidR="00B356BA" w:rsidDel="00140DDA" w:rsidRDefault="00000000" w:rsidP="00BD62AA">
            <w:pPr>
              <w:ind w:firstLine="540"/>
              <w:jc w:val="both"/>
              <w:rPr>
                <w:del w:id="2144" w:author="Lien Le" w:date="2024-12-11T16:47:00Z" w16du:dateUtc="2024-12-11T09:47:00Z"/>
              </w:rPr>
              <w:pPrChange w:id="2145" w:author="Lien Le" w:date="2024-12-11T17:01:00Z" w16du:dateUtc="2024-12-11T10:01:00Z">
                <w:pPr>
                  <w:spacing w:before="240" w:after="240"/>
                </w:pPr>
              </w:pPrChange>
            </w:pPr>
            <w:del w:id="2146" w:author="Lien Le" w:date="2024-12-11T16:47:00Z" w16du:dateUtc="2024-12-11T09:47:00Z">
              <w:r w:rsidDel="00140DDA">
                <w:delText>VGI - VTL: Hai cổ phiếu có tương quan âm, thường di chuyển ngược hướng nhau.</w:delText>
              </w:r>
            </w:del>
          </w:p>
        </w:tc>
      </w:tr>
      <w:tr w:rsidR="00B356BA" w:rsidDel="00140DDA" w14:paraId="4C866944" w14:textId="423A6392">
        <w:trPr>
          <w:trHeight w:val="915"/>
          <w:del w:id="2147" w:author="Lien Le" w:date="2024-12-11T16:47:00Z" w16du:dateUtc="2024-12-11T09:47:00Z"/>
        </w:trPr>
        <w:tc>
          <w:tcPr>
            <w:tcW w:w="147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51D1086" w14:textId="374F78B2" w:rsidR="00B356BA" w:rsidDel="00140DDA" w:rsidRDefault="00000000" w:rsidP="00BD62AA">
            <w:pPr>
              <w:ind w:firstLine="540"/>
              <w:jc w:val="both"/>
              <w:rPr>
                <w:del w:id="2148" w:author="Lien Le" w:date="2024-12-11T16:47:00Z" w16du:dateUtc="2024-12-11T09:47:00Z"/>
              </w:rPr>
              <w:pPrChange w:id="2149" w:author="Lien Le" w:date="2024-12-11T17:01:00Z" w16du:dateUtc="2024-12-11T10:01:00Z">
                <w:pPr>
                  <w:spacing w:before="240" w:after="240"/>
                </w:pPr>
              </w:pPrChange>
            </w:pPr>
            <w:del w:id="2150" w:author="Lien Le" w:date="2024-12-11T16:47:00Z" w16du:dateUtc="2024-12-11T09:47:00Z">
              <w:r w:rsidDel="00140DDA">
                <w:delText>Phù hợp với nhà đầu tư</w:delText>
              </w:r>
            </w:del>
          </w:p>
        </w:tc>
        <w:tc>
          <w:tcPr>
            <w:tcW w:w="381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70FB85F" w14:textId="1075289F" w:rsidR="00B356BA" w:rsidDel="00140DDA" w:rsidRDefault="00000000" w:rsidP="00BD62AA">
            <w:pPr>
              <w:ind w:firstLine="540"/>
              <w:jc w:val="both"/>
              <w:rPr>
                <w:del w:id="2151" w:author="Lien Le" w:date="2024-12-11T16:47:00Z" w16du:dateUtc="2024-12-11T09:47:00Z"/>
              </w:rPr>
              <w:pPrChange w:id="2152" w:author="Lien Le" w:date="2024-12-11T17:01:00Z" w16du:dateUtc="2024-12-11T10:01:00Z">
                <w:pPr>
                  <w:spacing w:before="240" w:after="240"/>
                </w:pPr>
              </w:pPrChange>
            </w:pPr>
            <w:del w:id="2153" w:author="Lien Le" w:date="2024-12-11T16:47:00Z" w16du:dateUtc="2024-12-11T09:47:00Z">
              <w:r w:rsidDel="00140DDA">
                <w:delText>- Người ưa thích an toàn, vì mức biến động thường thấp và chiến lược dựa trên mối tương quan ổn định.</w:delText>
              </w:r>
            </w:del>
          </w:p>
        </w:tc>
        <w:tc>
          <w:tcPr>
            <w:tcW w:w="349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1211097" w14:textId="14B36BC7" w:rsidR="00B356BA" w:rsidDel="00140DDA" w:rsidRDefault="00000000" w:rsidP="00BD62AA">
            <w:pPr>
              <w:ind w:firstLine="540"/>
              <w:jc w:val="both"/>
              <w:rPr>
                <w:del w:id="2154" w:author="Lien Le" w:date="2024-12-11T16:47:00Z" w16du:dateUtc="2024-12-11T09:47:00Z"/>
              </w:rPr>
              <w:pPrChange w:id="2155" w:author="Lien Le" w:date="2024-12-11T17:01:00Z" w16du:dateUtc="2024-12-11T10:01:00Z">
                <w:pPr>
                  <w:spacing w:before="240" w:after="240"/>
                </w:pPr>
              </w:pPrChange>
            </w:pPr>
            <w:del w:id="2156" w:author="Lien Le" w:date="2024-12-11T16:47:00Z" w16du:dateUtc="2024-12-11T09:47:00Z">
              <w:r w:rsidDel="00140DDA">
                <w:delText>- Người chấp nhận rủi ro, vì chiến lược này tận dụng biến động mạnh giữa hai cổ phiếu.</w:delText>
              </w:r>
            </w:del>
          </w:p>
        </w:tc>
      </w:tr>
    </w:tbl>
    <w:p w14:paraId="5B812B92" w14:textId="74179F1C" w:rsidR="00B356BA" w:rsidRPr="00BD62AA" w:rsidDel="00BD62AA" w:rsidRDefault="00B356BA" w:rsidP="00BD62AA">
      <w:pPr>
        <w:ind w:firstLine="540"/>
        <w:jc w:val="both"/>
        <w:rPr>
          <w:del w:id="2157" w:author="Lien Le" w:date="2024-12-11T16:48:00Z" w16du:dateUtc="2024-12-11T09:48:00Z"/>
          <w:iCs/>
          <w:sz w:val="12"/>
          <w:szCs w:val="12"/>
          <w:lang w:val="en-US"/>
          <w:rPrChange w:id="2158" w:author="Lien Le" w:date="2024-12-11T17:02:00Z" w16du:dateUtc="2024-12-11T10:02:00Z">
            <w:rPr>
              <w:del w:id="2159" w:author="Lien Le" w:date="2024-12-11T16:48:00Z" w16du:dateUtc="2024-12-11T09:48:00Z"/>
              <w:iCs/>
              <w:lang w:val="en-US"/>
            </w:rPr>
          </w:rPrChange>
        </w:rPr>
      </w:pPr>
    </w:p>
    <w:p w14:paraId="1C86920D" w14:textId="77777777" w:rsidR="00BD62AA" w:rsidRPr="00BD62AA" w:rsidRDefault="00BD62AA" w:rsidP="00BD62AA">
      <w:pPr>
        <w:ind w:firstLine="540"/>
        <w:jc w:val="both"/>
        <w:rPr>
          <w:ins w:id="2160" w:author="Lien Le" w:date="2024-12-11T17:02:00Z" w16du:dateUtc="2024-12-11T10:02:00Z"/>
          <w:iCs/>
          <w:sz w:val="12"/>
          <w:szCs w:val="12"/>
          <w:lang w:val="en-US"/>
          <w:rPrChange w:id="2161" w:author="Lien Le" w:date="2024-12-11T17:02:00Z" w16du:dateUtc="2024-12-11T10:02:00Z">
            <w:rPr>
              <w:ins w:id="2162" w:author="Lien Le" w:date="2024-12-11T17:02:00Z" w16du:dateUtc="2024-12-11T10:02:00Z"/>
            </w:rPr>
          </w:rPrChange>
        </w:rPr>
        <w:pPrChange w:id="2163" w:author="Lien Le" w:date="2024-12-11T17:01:00Z" w16du:dateUtc="2024-12-11T10:01:00Z">
          <w:pPr/>
        </w:pPrChange>
      </w:pPr>
    </w:p>
    <w:p w14:paraId="05716007" w14:textId="473FB48B" w:rsidR="00B356BA" w:rsidRPr="00BD62AA" w:rsidDel="00140DDA" w:rsidRDefault="00000000" w:rsidP="00BD62AA">
      <w:pPr>
        <w:jc w:val="both"/>
        <w:rPr>
          <w:del w:id="2164" w:author="Lien Le" w:date="2024-12-11T16:47:00Z" w16du:dateUtc="2024-12-11T09:47:00Z"/>
          <w:b/>
          <w:bCs/>
          <w:iCs/>
          <w:rPrChange w:id="2165" w:author="Lien Le" w:date="2024-12-11T17:02:00Z" w16du:dateUtc="2024-12-11T10:02:00Z">
            <w:rPr>
              <w:del w:id="2166" w:author="Lien Le" w:date="2024-12-11T16:47:00Z" w16du:dateUtc="2024-12-11T09:47:00Z"/>
              <w:iCs/>
            </w:rPr>
          </w:rPrChange>
        </w:rPr>
        <w:pPrChange w:id="2167" w:author="Lien Le" w:date="2024-12-11T17:02:00Z" w16du:dateUtc="2024-12-11T10:02:00Z">
          <w:pPr>
            <w:pStyle w:val="Heading2"/>
            <w:spacing w:before="280" w:after="80"/>
            <w:ind w:left="0"/>
            <w:jc w:val="left"/>
          </w:pPr>
        </w:pPrChange>
      </w:pPr>
      <w:del w:id="2168" w:author="Lien Le" w:date="2024-12-11T16:47:00Z" w16du:dateUtc="2024-12-11T09:47:00Z">
        <w:r w:rsidRPr="00BD62AA" w:rsidDel="00140DDA">
          <w:rPr>
            <w:b/>
            <w:bCs/>
            <w:iCs/>
            <w:rPrChange w:id="2169" w:author="Lien Le" w:date="2024-12-11T17:02:00Z" w16du:dateUtc="2024-12-11T10:02:00Z">
              <w:rPr>
                <w:iCs/>
              </w:rPr>
            </w:rPrChange>
          </w:rPr>
          <w:delText>4.3. Ứng dụng: Pair Trading và Reversal Trading</w:delText>
        </w:r>
      </w:del>
    </w:p>
    <w:p w14:paraId="697D93CE" w14:textId="6338F03C" w:rsidR="00B356BA" w:rsidRPr="00BD62AA" w:rsidRDefault="00000000" w:rsidP="00BD62AA">
      <w:pPr>
        <w:jc w:val="both"/>
        <w:rPr>
          <w:b/>
          <w:bCs/>
          <w:iCs/>
          <w:rPrChange w:id="2170" w:author="Lien Le" w:date="2024-12-11T17:02:00Z" w16du:dateUtc="2024-12-11T10:02:00Z">
            <w:rPr>
              <w:i w:val="0"/>
              <w:iCs/>
            </w:rPr>
          </w:rPrChange>
        </w:rPr>
        <w:pPrChange w:id="2171" w:author="Lien Le" w:date="2024-12-11T17:02:00Z" w16du:dateUtc="2024-12-11T10:02:00Z">
          <w:pPr>
            <w:pStyle w:val="Heading3"/>
            <w:ind w:firstLine="160"/>
          </w:pPr>
        </w:pPrChange>
      </w:pPr>
      <w:bookmarkStart w:id="2172" w:name="_Toc184828821"/>
      <w:r w:rsidRPr="00BD62AA">
        <w:rPr>
          <w:b/>
          <w:bCs/>
          <w:iCs/>
          <w:rPrChange w:id="2173" w:author="Lien Le" w:date="2024-12-11T17:02:00Z" w16du:dateUtc="2024-12-11T10:02:00Z">
            <w:rPr>
              <w:i w:val="0"/>
              <w:iCs/>
            </w:rPr>
          </w:rPrChange>
        </w:rPr>
        <w:t>4.</w:t>
      </w:r>
      <w:del w:id="2174" w:author="Lien Le" w:date="2024-12-11T16:48:00Z" w16du:dateUtc="2024-12-11T09:48:00Z">
        <w:r w:rsidRPr="00BD62AA" w:rsidDel="00140DDA">
          <w:rPr>
            <w:b/>
            <w:bCs/>
            <w:iCs/>
            <w:rPrChange w:id="2175" w:author="Lien Le" w:date="2024-12-11T17:02:00Z" w16du:dateUtc="2024-12-11T10:02:00Z">
              <w:rPr>
                <w:i w:val="0"/>
                <w:iCs/>
              </w:rPr>
            </w:rPrChange>
          </w:rPr>
          <w:delText>3.</w:delText>
        </w:r>
      </w:del>
      <w:r w:rsidRPr="00BD62AA">
        <w:rPr>
          <w:b/>
          <w:bCs/>
          <w:iCs/>
          <w:rPrChange w:id="2176" w:author="Lien Le" w:date="2024-12-11T17:02:00Z" w16du:dateUtc="2024-12-11T10:02:00Z">
            <w:rPr>
              <w:i w:val="0"/>
              <w:iCs/>
            </w:rPr>
          </w:rPrChange>
        </w:rPr>
        <w:t>1</w:t>
      </w:r>
      <w:ins w:id="2177" w:author="Lien Le" w:date="2024-12-11T16:48:00Z" w16du:dateUtc="2024-12-11T09:48:00Z">
        <w:r w:rsidR="00140DDA" w:rsidRPr="00BD62AA">
          <w:rPr>
            <w:b/>
            <w:bCs/>
            <w:iCs/>
            <w:lang w:val="en-US"/>
            <w:rPrChange w:id="2178" w:author="Lien Le" w:date="2024-12-11T17:02:00Z" w16du:dateUtc="2024-12-11T10:02:00Z">
              <w:rPr>
                <w:i w:val="0"/>
                <w:iCs/>
                <w:lang w:val="en-US"/>
              </w:rPr>
            </w:rPrChange>
          </w:rPr>
          <w:t>.</w:t>
        </w:r>
      </w:ins>
      <w:r w:rsidRPr="00BD62AA">
        <w:rPr>
          <w:b/>
          <w:bCs/>
          <w:iCs/>
          <w:rPrChange w:id="2179" w:author="Lien Le" w:date="2024-12-11T17:02:00Z" w16du:dateUtc="2024-12-11T10:02:00Z">
            <w:rPr>
              <w:i w:val="0"/>
              <w:iCs/>
            </w:rPr>
          </w:rPrChange>
        </w:rPr>
        <w:t xml:space="preserve"> Ứng dụng </w:t>
      </w:r>
      <w:ins w:id="2180" w:author="Lien Le" w:date="2024-12-11T16:48:00Z" w16du:dateUtc="2024-12-11T09:48:00Z">
        <w:r w:rsidR="00140DDA" w:rsidRPr="00BD62AA">
          <w:rPr>
            <w:b/>
            <w:bCs/>
            <w:iCs/>
            <w:lang w:val="en-US"/>
            <w:rPrChange w:id="2181" w:author="Lien Le" w:date="2024-12-11T17:02:00Z" w16du:dateUtc="2024-12-11T10:02:00Z">
              <w:rPr>
                <w:i w:val="0"/>
                <w:iCs/>
                <w:lang w:val="en-US"/>
              </w:rPr>
            </w:rPrChange>
          </w:rPr>
          <w:t xml:space="preserve">kỹ thuật </w:t>
        </w:r>
      </w:ins>
      <w:r w:rsidRPr="00BD62AA">
        <w:rPr>
          <w:b/>
          <w:bCs/>
          <w:iCs/>
          <w:rPrChange w:id="2182" w:author="Lien Le" w:date="2024-12-11T17:02:00Z" w16du:dateUtc="2024-12-11T10:02:00Z">
            <w:rPr>
              <w:i w:val="0"/>
              <w:iCs/>
            </w:rPr>
          </w:rPrChange>
        </w:rPr>
        <w:t>Pair Trading</w:t>
      </w:r>
      <w:bookmarkEnd w:id="2172"/>
    </w:p>
    <w:p w14:paraId="119C2692" w14:textId="77777777" w:rsidR="00B356BA" w:rsidRDefault="00000000">
      <w:pPr>
        <w:spacing w:before="240" w:after="240"/>
        <w:rPr>
          <w:b/>
        </w:rPr>
      </w:pPr>
      <w:r>
        <w:rPr>
          <w:b/>
        </w:rPr>
        <w:t>Cặp cổ phiếu tiêu biểu:</w:t>
      </w:r>
      <w:r>
        <w:t xml:space="preserve"> FPT và CMG</w:t>
      </w:r>
      <w:r>
        <w:br/>
      </w:r>
      <w:r>
        <w:rPr>
          <w:b/>
        </w:rPr>
        <w:t>Kịch bản giao dịch:</w:t>
      </w:r>
    </w:p>
    <w:p w14:paraId="2E80759F" w14:textId="77777777" w:rsidR="00B356BA" w:rsidRDefault="00000000">
      <w:pPr>
        <w:numPr>
          <w:ilvl w:val="0"/>
          <w:numId w:val="37"/>
        </w:numPr>
        <w:spacing w:before="240" w:after="0"/>
      </w:pPr>
      <w:r>
        <w:rPr>
          <w:b/>
        </w:rPr>
        <w:t>Giá trung bình cổ phiếu FPT:</w:t>
      </w:r>
      <w:r>
        <w:t xml:space="preserve"> 89,112 đồng.</w:t>
      </w:r>
    </w:p>
    <w:p w14:paraId="112D32A6" w14:textId="77777777" w:rsidR="00B356BA" w:rsidRDefault="00000000">
      <w:pPr>
        <w:numPr>
          <w:ilvl w:val="0"/>
          <w:numId w:val="37"/>
        </w:numPr>
        <w:spacing w:before="0" w:after="0"/>
      </w:pPr>
      <w:r>
        <w:rPr>
          <w:b/>
        </w:rPr>
        <w:t>Giá trung bình cổ phiếu CMG:</w:t>
      </w:r>
      <w:r>
        <w:t xml:space="preserve"> 42,353 đồng.</w:t>
      </w:r>
    </w:p>
    <w:p w14:paraId="0DFCD4A3" w14:textId="77777777" w:rsidR="00B356BA" w:rsidRDefault="00000000">
      <w:pPr>
        <w:numPr>
          <w:ilvl w:val="0"/>
          <w:numId w:val="37"/>
        </w:numPr>
        <w:spacing w:before="0" w:after="0"/>
      </w:pPr>
      <w:r>
        <w:rPr>
          <w:b/>
        </w:rPr>
        <w:t>Quy mô giao dịch:</w:t>
      </w:r>
      <w:r>
        <w:t xml:space="preserve"> Mua 1000 cổ phiếu mỗi loại.</w:t>
      </w:r>
    </w:p>
    <w:p w14:paraId="37762BE2" w14:textId="77777777" w:rsidR="00B356BA" w:rsidRDefault="00000000">
      <w:pPr>
        <w:numPr>
          <w:ilvl w:val="0"/>
          <w:numId w:val="37"/>
        </w:numPr>
        <w:spacing w:before="0" w:after="0"/>
      </w:pPr>
      <w:r>
        <w:rPr>
          <w:b/>
        </w:rPr>
        <w:t>Thời gian kiểm định:</w:t>
      </w:r>
      <w:r>
        <w:t xml:space="preserve"> 100 ngày giao dịch tiếp theo.</w:t>
      </w:r>
    </w:p>
    <w:p w14:paraId="4B7E5F8F" w14:textId="77777777" w:rsidR="00B356BA" w:rsidRDefault="00000000">
      <w:pPr>
        <w:numPr>
          <w:ilvl w:val="0"/>
          <w:numId w:val="37"/>
        </w:numPr>
        <w:spacing w:before="0" w:after="0"/>
      </w:pPr>
      <w:r>
        <w:rPr>
          <w:b/>
        </w:rPr>
        <w:t>Chiến lược:</w:t>
      </w:r>
    </w:p>
    <w:p w14:paraId="4A24BE5A" w14:textId="77777777" w:rsidR="00B356BA" w:rsidRDefault="00000000">
      <w:pPr>
        <w:numPr>
          <w:ilvl w:val="1"/>
          <w:numId w:val="37"/>
        </w:numPr>
        <w:spacing w:before="0" w:after="0"/>
      </w:pPr>
      <w:r>
        <w:t xml:space="preserve">Mở vị thế khi </w:t>
      </w:r>
      <w:r>
        <w:rPr>
          <w:b/>
        </w:rPr>
        <w:t>spread</w:t>
      </w:r>
      <w:r>
        <w:t xml:space="preserve"> (chênh lệch giá giữa hai cổ phiếu) vượt quá ±2 độ lệch chuẩn.</w:t>
      </w:r>
    </w:p>
    <w:p w14:paraId="7EA74E85" w14:textId="77777777" w:rsidR="00B356BA" w:rsidRDefault="00000000">
      <w:pPr>
        <w:numPr>
          <w:ilvl w:val="1"/>
          <w:numId w:val="37"/>
        </w:numPr>
        <w:spacing w:before="0" w:after="0"/>
      </w:pPr>
      <w:r>
        <w:t>Đóng vị thế khi spread quay về mức trung bình.</w:t>
      </w:r>
    </w:p>
    <w:p w14:paraId="737C3D9F" w14:textId="77777777" w:rsidR="00B356BA" w:rsidRDefault="00000000">
      <w:pPr>
        <w:numPr>
          <w:ilvl w:val="1"/>
          <w:numId w:val="37"/>
        </w:numPr>
        <w:spacing w:before="0" w:after="0"/>
      </w:pPr>
      <w:r>
        <w:t>Lãi/lỗ được tính toán dựa trên chênh lệch giá thực tế của cặp cổ phiếu.</w:t>
      </w:r>
    </w:p>
    <w:p w14:paraId="0054FFF7" w14:textId="77777777" w:rsidR="00B356BA" w:rsidRDefault="00B356BA">
      <w:pPr>
        <w:spacing w:before="0" w:after="240"/>
      </w:pPr>
    </w:p>
    <w:p w14:paraId="57EC5C4E" w14:textId="77777777" w:rsidR="00B356BA" w:rsidRDefault="00000000">
      <w:pPr>
        <w:spacing w:before="240" w:after="240"/>
        <w:ind w:left="720"/>
      </w:pPr>
      <w:r>
        <w:rPr>
          <w:noProof/>
        </w:rPr>
        <w:lastRenderedPageBreak/>
        <w:drawing>
          <wp:inline distT="114300" distB="114300" distL="114300" distR="114300" wp14:anchorId="6ED144FA" wp14:editId="6D5023FA">
            <wp:extent cx="5391150" cy="3190875"/>
            <wp:effectExtent l="0" t="0" r="0" b="0"/>
            <wp:docPr id="19246106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391150" cy="3190875"/>
                    </a:xfrm>
                    <a:prstGeom prst="rect">
                      <a:avLst/>
                    </a:prstGeom>
                    <a:ln/>
                  </pic:spPr>
                </pic:pic>
              </a:graphicData>
            </a:graphic>
          </wp:inline>
        </w:drawing>
      </w:r>
    </w:p>
    <w:p w14:paraId="219DF14F" w14:textId="77777777" w:rsidR="00B356BA" w:rsidRDefault="00000000">
      <w:pPr>
        <w:ind w:firstLine="720"/>
      </w:pPr>
      <w:r>
        <w:t>Ký hiệu:</w:t>
      </w:r>
    </w:p>
    <w:p w14:paraId="433F24D0" w14:textId="77777777" w:rsidR="00B356BA" w:rsidRDefault="00000000">
      <w:pPr>
        <w:numPr>
          <w:ilvl w:val="1"/>
          <w:numId w:val="19"/>
        </w:numPr>
        <w:spacing w:before="240" w:after="0"/>
      </w:pPr>
      <w:r>
        <w:rPr>
          <w:b/>
        </w:rPr>
        <w:t>100 ngày gần nhất, 300 ngày gần nhất, 600 ngày gần nhất, 1000 ngày gần nhất</w:t>
      </w:r>
    </w:p>
    <w:p w14:paraId="6874137B" w14:textId="77777777" w:rsidR="00B356BA" w:rsidRDefault="00000000">
      <w:pPr>
        <w:numPr>
          <w:ilvl w:val="1"/>
          <w:numId w:val="19"/>
        </w:numPr>
        <w:spacing w:before="0" w:after="0"/>
      </w:pPr>
      <w:r>
        <w:rPr>
          <w:b/>
        </w:rPr>
        <w:t>z_open</w:t>
      </w:r>
      <w:r>
        <w:t>: Ngưỡng mở vị thế (mức spread theo độ lệch chuẩn để bắt đầu giao dịch).</w:t>
      </w:r>
    </w:p>
    <w:p w14:paraId="481C404E" w14:textId="77777777" w:rsidR="00B356BA" w:rsidRDefault="00000000">
      <w:pPr>
        <w:numPr>
          <w:ilvl w:val="1"/>
          <w:numId w:val="19"/>
        </w:numPr>
        <w:spacing w:before="0" w:after="0"/>
      </w:pPr>
      <w:r>
        <w:rPr>
          <w:b/>
        </w:rPr>
        <w:t>z_close</w:t>
      </w:r>
      <w:r>
        <w:t>: Ngưỡng đóng vị thế (mức spread để kết thúc giao dịch).</w:t>
      </w:r>
    </w:p>
    <w:p w14:paraId="7EDBDC61" w14:textId="77777777" w:rsidR="00B356BA" w:rsidRDefault="00000000">
      <w:pPr>
        <w:numPr>
          <w:ilvl w:val="1"/>
          <w:numId w:val="19"/>
        </w:numPr>
        <w:spacing w:before="0" w:after="0"/>
      </w:pPr>
      <w:r>
        <w:rPr>
          <w:b/>
        </w:rPr>
        <w:t>profit_target</w:t>
      </w:r>
      <w:r>
        <w:t>: Mức chốt lời trong mỗi giao dịch.</w:t>
      </w:r>
    </w:p>
    <w:p w14:paraId="53A27298" w14:textId="77777777" w:rsidR="00B356BA" w:rsidRDefault="00000000">
      <w:pPr>
        <w:numPr>
          <w:ilvl w:val="1"/>
          <w:numId w:val="19"/>
        </w:numPr>
        <w:spacing w:before="0" w:after="0"/>
      </w:pPr>
      <w:r>
        <w:rPr>
          <w:b/>
        </w:rPr>
        <w:t>loss_limit</w:t>
      </w:r>
      <w:r>
        <w:t>: Mức cắt lỗ trong mỗi giao dịch.</w:t>
      </w:r>
    </w:p>
    <w:p w14:paraId="1A1306B7" w14:textId="77777777" w:rsidR="00B356BA" w:rsidRDefault="00000000">
      <w:pPr>
        <w:numPr>
          <w:ilvl w:val="1"/>
          <w:numId w:val="19"/>
        </w:numPr>
        <w:spacing w:before="0" w:after="240"/>
      </w:pPr>
      <w:r>
        <w:rPr>
          <w:b/>
        </w:rPr>
        <w:t>TB/GD</w:t>
      </w:r>
      <w:r>
        <w:t>: Lợi nhuận trung bình trên mỗi giao dịch.</w:t>
      </w:r>
    </w:p>
    <w:p w14:paraId="66F5579F" w14:textId="77777777" w:rsidR="00B356BA" w:rsidRDefault="00000000">
      <w:pPr>
        <w:ind w:left="720"/>
      </w:pPr>
      <w:r>
        <w:t>Nhận xét:</w:t>
      </w:r>
    </w:p>
    <w:p w14:paraId="6D2F50FE" w14:textId="77777777" w:rsidR="00B356BA" w:rsidRDefault="00000000">
      <w:pPr>
        <w:numPr>
          <w:ilvl w:val="0"/>
          <w:numId w:val="27"/>
        </w:numPr>
        <w:spacing w:before="240" w:after="0"/>
      </w:pPr>
      <w:r>
        <w:rPr>
          <w:b/>
        </w:rPr>
        <w:t>Chiến lược 1:</w:t>
      </w:r>
    </w:p>
    <w:p w14:paraId="4B42FF22" w14:textId="77777777" w:rsidR="00B356BA" w:rsidRDefault="00000000">
      <w:pPr>
        <w:numPr>
          <w:ilvl w:val="1"/>
          <w:numId w:val="27"/>
        </w:numPr>
        <w:spacing w:before="0" w:after="0"/>
      </w:pPr>
      <w:r>
        <w:t>Hiệu quả hơn trên các khoảng thời gian dài (600-1000 ngày) với tổng lợi nhuận cao hơn.</w:t>
      </w:r>
    </w:p>
    <w:p w14:paraId="644293B1" w14:textId="77777777" w:rsidR="00B356BA" w:rsidRDefault="00000000">
      <w:pPr>
        <w:numPr>
          <w:ilvl w:val="1"/>
          <w:numId w:val="27"/>
        </w:numPr>
        <w:spacing w:before="0" w:after="0"/>
      </w:pPr>
      <w:r>
        <w:t>Phù hợp với phong cách giao dịch nhiều lần, tạo dòng tiền ổn định.</w:t>
      </w:r>
    </w:p>
    <w:p w14:paraId="6928CD0F" w14:textId="77777777" w:rsidR="00B356BA" w:rsidRDefault="00000000">
      <w:pPr>
        <w:numPr>
          <w:ilvl w:val="0"/>
          <w:numId w:val="27"/>
        </w:numPr>
        <w:spacing w:before="0" w:after="0"/>
      </w:pPr>
      <w:r>
        <w:rPr>
          <w:b/>
        </w:rPr>
        <w:t>Chiến lược 2:</w:t>
      </w:r>
    </w:p>
    <w:p w14:paraId="5D4F9788" w14:textId="77777777" w:rsidR="00B356BA" w:rsidRDefault="00000000">
      <w:pPr>
        <w:numPr>
          <w:ilvl w:val="1"/>
          <w:numId w:val="27"/>
        </w:numPr>
        <w:spacing w:before="0" w:after="0"/>
      </w:pPr>
      <w:r>
        <w:t>Nổi bật hơn trong ngắn hạn (100-300 ngày) với lợi nhuận trung bình/giao dịch cao hơn.</w:t>
      </w:r>
    </w:p>
    <w:p w14:paraId="51752980" w14:textId="77777777" w:rsidR="00B356BA" w:rsidRDefault="00000000">
      <w:pPr>
        <w:numPr>
          <w:ilvl w:val="1"/>
          <w:numId w:val="27"/>
        </w:numPr>
        <w:spacing w:before="0" w:after="240"/>
      </w:pPr>
      <w:r>
        <w:t>Phù hợp với nhà đầu tư thích giao dịch ít lần nhưng muốn tối ưu hóa cơ hội.</w:t>
      </w:r>
    </w:p>
    <w:p w14:paraId="16C5FF53" w14:textId="77777777" w:rsidR="00B356BA" w:rsidRDefault="00000000">
      <w:pPr>
        <w:ind w:left="720"/>
      </w:pPr>
      <w:r>
        <w:t>Khuyến nghị:</w:t>
      </w:r>
    </w:p>
    <w:p w14:paraId="44E0D53D" w14:textId="77777777" w:rsidR="00B356BA" w:rsidRDefault="00000000">
      <w:pPr>
        <w:numPr>
          <w:ilvl w:val="0"/>
          <w:numId w:val="39"/>
        </w:numPr>
        <w:spacing w:before="240" w:after="0"/>
      </w:pPr>
      <w:r>
        <w:rPr>
          <w:b/>
        </w:rPr>
        <w:lastRenderedPageBreak/>
        <w:t>Ngắn hạn (100-300 ngày):</w:t>
      </w:r>
      <w:r>
        <w:t xml:space="preserve"> Sử dụng </w:t>
      </w:r>
      <w:r>
        <w:rPr>
          <w:b/>
        </w:rPr>
        <w:t>Chiến lược 2</w:t>
      </w:r>
      <w:r>
        <w:t xml:space="preserve"> để tối ưu lợi nhuận và kiểm soát rủi ro.</w:t>
      </w:r>
    </w:p>
    <w:p w14:paraId="006166F2" w14:textId="77777777" w:rsidR="00B356BA" w:rsidRDefault="00000000">
      <w:pPr>
        <w:numPr>
          <w:ilvl w:val="0"/>
          <w:numId w:val="39"/>
        </w:numPr>
        <w:spacing w:before="0" w:after="240"/>
      </w:pPr>
      <w:r>
        <w:rPr>
          <w:b/>
        </w:rPr>
        <w:t>Dài hạn (600-1000 ngày):</w:t>
      </w:r>
      <w:r>
        <w:t xml:space="preserve"> Sử dụng </w:t>
      </w:r>
      <w:r>
        <w:rPr>
          <w:b/>
        </w:rPr>
        <w:t>Chiến lược 1</w:t>
      </w:r>
      <w:r>
        <w:t xml:space="preserve"> để đạt tổng lợi nhuận cao nhất.</w:t>
      </w:r>
    </w:p>
    <w:p w14:paraId="33B706F7" w14:textId="2B5E812B" w:rsidR="00B356BA" w:rsidRPr="00140DDA" w:rsidDel="00140DDA" w:rsidRDefault="00B356BA" w:rsidP="00140DDA">
      <w:pPr>
        <w:spacing w:before="240" w:after="240"/>
        <w:ind w:hanging="90"/>
        <w:rPr>
          <w:del w:id="2183" w:author="Lien Le" w:date="2024-12-11T16:49:00Z" w16du:dateUtc="2024-12-11T09:49:00Z"/>
          <w:iCs/>
          <w:rPrChange w:id="2184" w:author="Lien Le" w:date="2024-12-11T16:49:00Z" w16du:dateUtc="2024-12-11T09:49:00Z">
            <w:rPr>
              <w:del w:id="2185" w:author="Lien Le" w:date="2024-12-11T16:49:00Z" w16du:dateUtc="2024-12-11T09:49:00Z"/>
            </w:rPr>
          </w:rPrChange>
        </w:rPr>
        <w:pPrChange w:id="2186" w:author="Lien Le" w:date="2024-12-11T16:49:00Z" w16du:dateUtc="2024-12-11T09:49:00Z">
          <w:pPr>
            <w:spacing w:before="240" w:after="240"/>
            <w:ind w:left="720"/>
          </w:pPr>
        </w:pPrChange>
      </w:pPr>
    </w:p>
    <w:p w14:paraId="0F92FC4A" w14:textId="0F4D186A" w:rsidR="00B356BA" w:rsidRPr="00140DDA" w:rsidRDefault="00000000" w:rsidP="00140DDA">
      <w:pPr>
        <w:pStyle w:val="Heading3"/>
        <w:ind w:left="0" w:hanging="90"/>
        <w:rPr>
          <w:i w:val="0"/>
          <w:iCs/>
          <w:sz w:val="26"/>
          <w:szCs w:val="26"/>
          <w:rPrChange w:id="2187" w:author="Lien Le" w:date="2024-12-11T16:49:00Z" w16du:dateUtc="2024-12-11T09:49:00Z">
            <w:rPr>
              <w:sz w:val="26"/>
              <w:szCs w:val="26"/>
            </w:rPr>
          </w:rPrChange>
        </w:rPr>
        <w:pPrChange w:id="2188" w:author="Lien Le" w:date="2024-12-11T16:49:00Z" w16du:dateUtc="2024-12-11T09:49:00Z">
          <w:pPr>
            <w:pStyle w:val="Heading3"/>
            <w:ind w:firstLine="160"/>
          </w:pPr>
        </w:pPrChange>
      </w:pPr>
      <w:bookmarkStart w:id="2189" w:name="_Toc184828822"/>
      <w:r w:rsidRPr="00140DDA">
        <w:rPr>
          <w:i w:val="0"/>
          <w:iCs/>
          <w:sz w:val="26"/>
          <w:szCs w:val="26"/>
          <w:rPrChange w:id="2190" w:author="Lien Le" w:date="2024-12-11T16:49:00Z" w16du:dateUtc="2024-12-11T09:49:00Z">
            <w:rPr>
              <w:sz w:val="26"/>
              <w:szCs w:val="26"/>
            </w:rPr>
          </w:rPrChange>
        </w:rPr>
        <w:t>4</w:t>
      </w:r>
      <w:del w:id="2191" w:author="Lien Le" w:date="2024-12-11T16:49:00Z" w16du:dateUtc="2024-12-11T09:49:00Z">
        <w:r w:rsidRPr="00140DDA" w:rsidDel="00140DDA">
          <w:rPr>
            <w:i w:val="0"/>
            <w:iCs/>
            <w:sz w:val="26"/>
            <w:szCs w:val="26"/>
            <w:rPrChange w:id="2192" w:author="Lien Le" w:date="2024-12-11T16:49:00Z" w16du:dateUtc="2024-12-11T09:49:00Z">
              <w:rPr>
                <w:sz w:val="26"/>
                <w:szCs w:val="26"/>
              </w:rPr>
            </w:rPrChange>
          </w:rPr>
          <w:delText>.3</w:delText>
        </w:r>
      </w:del>
      <w:r w:rsidRPr="00140DDA">
        <w:rPr>
          <w:i w:val="0"/>
          <w:iCs/>
          <w:sz w:val="26"/>
          <w:szCs w:val="26"/>
          <w:rPrChange w:id="2193" w:author="Lien Le" w:date="2024-12-11T16:49:00Z" w16du:dateUtc="2024-12-11T09:49:00Z">
            <w:rPr>
              <w:sz w:val="26"/>
              <w:szCs w:val="26"/>
            </w:rPr>
          </w:rPrChange>
        </w:rPr>
        <w:t>.2</w:t>
      </w:r>
      <w:ins w:id="2194" w:author="Lien Le" w:date="2024-12-11T16:50:00Z" w16du:dateUtc="2024-12-11T09:50:00Z">
        <w:r w:rsidR="00140DDA">
          <w:rPr>
            <w:i w:val="0"/>
            <w:iCs/>
            <w:sz w:val="26"/>
            <w:szCs w:val="26"/>
            <w:lang w:val="en-US"/>
          </w:rPr>
          <w:t>.</w:t>
        </w:r>
      </w:ins>
      <w:r w:rsidRPr="00140DDA">
        <w:rPr>
          <w:i w:val="0"/>
          <w:iCs/>
          <w:sz w:val="26"/>
          <w:szCs w:val="26"/>
          <w:rPrChange w:id="2195" w:author="Lien Le" w:date="2024-12-11T16:49:00Z" w16du:dateUtc="2024-12-11T09:49:00Z">
            <w:rPr>
              <w:sz w:val="26"/>
              <w:szCs w:val="26"/>
            </w:rPr>
          </w:rPrChange>
        </w:rPr>
        <w:t xml:space="preserve"> Ứng dụng</w:t>
      </w:r>
      <w:ins w:id="2196" w:author="Lien Le" w:date="2024-12-11T16:50:00Z" w16du:dateUtc="2024-12-11T09:50:00Z">
        <w:r w:rsidR="00140DDA">
          <w:rPr>
            <w:i w:val="0"/>
            <w:iCs/>
            <w:sz w:val="26"/>
            <w:szCs w:val="26"/>
            <w:lang w:val="en-US"/>
          </w:rPr>
          <w:t xml:space="preserve"> kỹ thuật</w:t>
        </w:r>
      </w:ins>
      <w:r w:rsidRPr="00140DDA">
        <w:rPr>
          <w:i w:val="0"/>
          <w:iCs/>
          <w:sz w:val="26"/>
          <w:szCs w:val="26"/>
          <w:rPrChange w:id="2197" w:author="Lien Le" w:date="2024-12-11T16:49:00Z" w16du:dateUtc="2024-12-11T09:49:00Z">
            <w:rPr>
              <w:sz w:val="26"/>
              <w:szCs w:val="26"/>
            </w:rPr>
          </w:rPrChange>
        </w:rPr>
        <w:t xml:space="preserve"> Reversal Trading</w:t>
      </w:r>
      <w:bookmarkEnd w:id="2189"/>
    </w:p>
    <w:p w14:paraId="14E55A7C" w14:textId="77777777" w:rsidR="00B356BA" w:rsidRDefault="00000000">
      <w:pPr>
        <w:spacing w:before="240" w:after="240"/>
        <w:rPr>
          <w:b/>
        </w:rPr>
      </w:pPr>
      <w:r>
        <w:rPr>
          <w:b/>
        </w:rPr>
        <w:t>Cặp cổ phiếu tiêu biểu:</w:t>
      </w:r>
      <w:r>
        <w:t xml:space="preserve"> VGI và VTL</w:t>
      </w:r>
      <w:r>
        <w:br/>
      </w:r>
      <w:r>
        <w:rPr>
          <w:b/>
        </w:rPr>
        <w:t>Kịch bản giao dịch:</w:t>
      </w:r>
    </w:p>
    <w:p w14:paraId="3DCCF1FB" w14:textId="77777777" w:rsidR="00B356BA" w:rsidRDefault="00000000">
      <w:pPr>
        <w:numPr>
          <w:ilvl w:val="0"/>
          <w:numId w:val="25"/>
        </w:numPr>
        <w:spacing w:before="240" w:after="0"/>
      </w:pPr>
      <w:r>
        <w:rPr>
          <w:b/>
        </w:rPr>
        <w:t>Tương quan âm:</w:t>
      </w:r>
      <w:r>
        <w:t xml:space="preserve"> -0.922.</w:t>
      </w:r>
    </w:p>
    <w:p w14:paraId="7A6C0717" w14:textId="77777777" w:rsidR="00B356BA" w:rsidRDefault="00000000">
      <w:pPr>
        <w:numPr>
          <w:ilvl w:val="0"/>
          <w:numId w:val="25"/>
        </w:numPr>
        <w:spacing w:before="0" w:after="0"/>
      </w:pPr>
      <w:r>
        <w:rPr>
          <w:b/>
        </w:rPr>
        <w:t>Quy mô giao dịch:</w:t>
      </w:r>
      <w:r>
        <w:t xml:space="preserve"> Mua 1000 cổ phiếu mỗi loại.</w:t>
      </w:r>
    </w:p>
    <w:p w14:paraId="1D59068D" w14:textId="77777777" w:rsidR="00B356BA" w:rsidRDefault="00000000">
      <w:pPr>
        <w:numPr>
          <w:ilvl w:val="0"/>
          <w:numId w:val="25"/>
        </w:numPr>
        <w:spacing w:before="0" w:after="0"/>
      </w:pPr>
      <w:r>
        <w:rPr>
          <w:b/>
        </w:rPr>
        <w:t>Thời gian kiểm định:</w:t>
      </w:r>
      <w:r>
        <w:t xml:space="preserve"> 100 ngày giao dịch tiếp theo.</w:t>
      </w:r>
    </w:p>
    <w:p w14:paraId="7B5D192C" w14:textId="77777777" w:rsidR="00B356BA" w:rsidRDefault="00000000">
      <w:pPr>
        <w:numPr>
          <w:ilvl w:val="0"/>
          <w:numId w:val="25"/>
        </w:numPr>
        <w:spacing w:before="0" w:after="0"/>
      </w:pPr>
      <w:r>
        <w:rPr>
          <w:b/>
        </w:rPr>
        <w:t>Chiến lược:</w:t>
      </w:r>
    </w:p>
    <w:p w14:paraId="3D9BB7E7" w14:textId="77777777" w:rsidR="00B356BA" w:rsidRDefault="00000000">
      <w:pPr>
        <w:numPr>
          <w:ilvl w:val="1"/>
          <w:numId w:val="25"/>
        </w:numPr>
        <w:spacing w:before="0" w:after="0"/>
      </w:pPr>
      <w:r>
        <w:t>Mở vị thế khi một cổ phiếu tăng hoặc giảm mạnh vượt ±2 độ lệch chuẩn.</w:t>
      </w:r>
    </w:p>
    <w:p w14:paraId="19EAE9C5" w14:textId="77777777" w:rsidR="00B356BA" w:rsidRDefault="00000000">
      <w:pPr>
        <w:numPr>
          <w:ilvl w:val="1"/>
          <w:numId w:val="25"/>
        </w:numPr>
        <w:spacing w:before="0" w:after="0"/>
      </w:pPr>
      <w:r>
        <w:t>Đóng vị thế khi giá quay lại trạng thái bình thường.</w:t>
      </w:r>
    </w:p>
    <w:p w14:paraId="6416DDAA" w14:textId="77777777" w:rsidR="00B356BA" w:rsidRDefault="00000000">
      <w:pPr>
        <w:numPr>
          <w:ilvl w:val="1"/>
          <w:numId w:val="25"/>
        </w:numPr>
        <w:spacing w:before="0" w:after="240"/>
      </w:pPr>
      <w:r>
        <w:t>Lãi/lỗ được tính toán dựa trên sự thay đổi giá thực tế của cặp cổ phiếu.</w:t>
      </w:r>
    </w:p>
    <w:p w14:paraId="5C42BE50" w14:textId="48E9ECA3" w:rsidR="00B356BA" w:rsidDel="00140DDA" w:rsidRDefault="00B356BA">
      <w:pPr>
        <w:spacing w:before="240" w:after="240"/>
        <w:ind w:left="1440"/>
        <w:rPr>
          <w:del w:id="2198" w:author="Lien Le" w:date="2024-12-11T16:50:00Z" w16du:dateUtc="2024-12-11T09:50:00Z"/>
        </w:rPr>
      </w:pPr>
    </w:p>
    <w:tbl>
      <w:tblPr>
        <w:tblStyle w:val="afd"/>
        <w:tblW w:w="8745" w:type="dxa"/>
        <w:jc w:val="center"/>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Change w:id="2199" w:author="Lien Le" w:date="2024-12-11T16:50:00Z" w16du:dateUtc="2024-12-11T09:50:00Z">
          <w:tblPr>
            <w:tblStyle w:val="afd"/>
            <w:tblW w:w="874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PrChange>
      </w:tblPr>
      <w:tblGrid>
        <w:gridCol w:w="1440"/>
        <w:gridCol w:w="1875"/>
        <w:gridCol w:w="3990"/>
        <w:gridCol w:w="1440"/>
        <w:tblGridChange w:id="2200">
          <w:tblGrid>
            <w:gridCol w:w="1440"/>
            <w:gridCol w:w="1875"/>
            <w:gridCol w:w="3990"/>
            <w:gridCol w:w="1440"/>
          </w:tblGrid>
        </w:tblGridChange>
      </w:tblGrid>
      <w:tr w:rsidR="00B356BA" w14:paraId="3EC6E68C" w14:textId="77777777" w:rsidTr="00140DDA">
        <w:trPr>
          <w:trHeight w:val="630"/>
          <w:jc w:val="center"/>
          <w:trPrChange w:id="2201" w:author="Lien Le" w:date="2024-12-11T16:50:00Z" w16du:dateUtc="2024-12-11T09:50:00Z">
            <w:trPr>
              <w:trHeight w:val="630"/>
            </w:trPr>
          </w:trPrChange>
        </w:trPr>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02"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78BF110" w14:textId="77777777" w:rsidR="00B356BA" w:rsidRDefault="00000000">
            <w:pPr>
              <w:spacing w:before="240" w:after="240"/>
              <w:jc w:val="center"/>
              <w:rPr>
                <w:b/>
              </w:rPr>
            </w:pPr>
            <w:r>
              <w:rPr>
                <w:b/>
              </w:rPr>
              <w:t>Ngày giao dịch</w:t>
            </w:r>
          </w:p>
        </w:tc>
        <w:tc>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03" w:author="Lien Le" w:date="2024-12-11T16:50:00Z" w16du:dateUtc="2024-12-11T09:50:00Z">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EAB98CE" w14:textId="77777777" w:rsidR="00B356BA" w:rsidRDefault="00000000">
            <w:pPr>
              <w:spacing w:before="240" w:after="240"/>
              <w:jc w:val="center"/>
              <w:rPr>
                <w:b/>
              </w:rPr>
            </w:pPr>
            <w:r>
              <w:rPr>
                <w:b/>
              </w:rPr>
              <w:t>Tăng/giảm giá (%)</w:t>
            </w:r>
          </w:p>
        </w:tc>
        <w:tc>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04" w:author="Lien Le" w:date="2024-12-11T16:50:00Z" w16du:dateUtc="2024-12-11T09:50:00Z">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811CDD6" w14:textId="77777777" w:rsidR="00B356BA" w:rsidRDefault="00000000">
            <w:pPr>
              <w:spacing w:before="240" w:after="240"/>
              <w:jc w:val="center"/>
              <w:rPr>
                <w:b/>
              </w:rPr>
            </w:pPr>
            <w:r>
              <w:rPr>
                <w:b/>
              </w:rPr>
              <w:t>Tình trạng vị thế</w:t>
            </w: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05"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E124AA9" w14:textId="77777777" w:rsidR="00B356BA" w:rsidRDefault="00000000">
            <w:pPr>
              <w:spacing w:before="240" w:after="240"/>
              <w:jc w:val="center"/>
              <w:rPr>
                <w:b/>
              </w:rPr>
            </w:pPr>
            <w:r>
              <w:rPr>
                <w:b/>
              </w:rPr>
              <w:t>Lãi/Lỗ (VND)</w:t>
            </w:r>
          </w:p>
        </w:tc>
      </w:tr>
      <w:tr w:rsidR="00B356BA" w14:paraId="0D42094A" w14:textId="77777777" w:rsidTr="00140DDA">
        <w:trPr>
          <w:trHeight w:val="630"/>
          <w:jc w:val="center"/>
          <w:trPrChange w:id="2206" w:author="Lien Le" w:date="2024-12-11T16:50:00Z" w16du:dateUtc="2024-12-11T09:50:00Z">
            <w:trPr>
              <w:trHeight w:val="630"/>
            </w:trPr>
          </w:trPrChange>
        </w:trPr>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07"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6F8768B1" w14:textId="77777777" w:rsidR="00B356BA" w:rsidRDefault="00000000">
            <w:pPr>
              <w:spacing w:before="240" w:after="240"/>
            </w:pPr>
            <w:r>
              <w:t>Ngày 10</w:t>
            </w:r>
          </w:p>
        </w:tc>
        <w:tc>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08" w:author="Lien Le" w:date="2024-12-11T16:50:00Z" w16du:dateUtc="2024-12-11T09:50:00Z">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8C8345B" w14:textId="77777777" w:rsidR="00B356BA" w:rsidRDefault="00000000">
            <w:pPr>
              <w:spacing w:before="240" w:after="240"/>
            </w:pPr>
            <w:r>
              <w:t>+2.3 Std Dev</w:t>
            </w:r>
          </w:p>
        </w:tc>
        <w:tc>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09" w:author="Lien Le" w:date="2024-12-11T16:50:00Z" w16du:dateUtc="2024-12-11T09:50:00Z">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38D49D1" w14:textId="77777777" w:rsidR="00B356BA" w:rsidRDefault="00000000">
            <w:pPr>
              <w:spacing w:before="240" w:after="240"/>
            </w:pPr>
            <w:r>
              <w:t>Mở vị thế: Short Spread (Bán VGI, Mua VTL)</w:t>
            </w: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10"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E55D110" w14:textId="77777777" w:rsidR="00B356BA" w:rsidRDefault="00000000">
            <w:pPr>
              <w:spacing w:before="240" w:after="240"/>
            </w:pPr>
            <w:r>
              <w:t>-1,500,000</w:t>
            </w:r>
          </w:p>
        </w:tc>
      </w:tr>
      <w:tr w:rsidR="00B356BA" w14:paraId="006093C6" w14:textId="77777777" w:rsidTr="00140DDA">
        <w:trPr>
          <w:trHeight w:val="345"/>
          <w:jc w:val="center"/>
          <w:trPrChange w:id="2211" w:author="Lien Le" w:date="2024-12-11T16:50:00Z" w16du:dateUtc="2024-12-11T09:50:00Z">
            <w:trPr>
              <w:trHeight w:val="345"/>
            </w:trPr>
          </w:trPrChange>
        </w:trPr>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12"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96B1162" w14:textId="77777777" w:rsidR="00B356BA" w:rsidRDefault="00000000">
            <w:pPr>
              <w:spacing w:before="240" w:after="240"/>
            </w:pPr>
            <w:r>
              <w:t>Ngày 25</w:t>
            </w:r>
          </w:p>
        </w:tc>
        <w:tc>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13" w:author="Lien Le" w:date="2024-12-11T16:50:00Z" w16du:dateUtc="2024-12-11T09:50:00Z">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5B86AA9A" w14:textId="77777777" w:rsidR="00B356BA" w:rsidRDefault="00000000">
            <w:pPr>
              <w:spacing w:before="240" w:after="240"/>
            </w:pPr>
            <w:r>
              <w:t>-0.2 Std Dev</w:t>
            </w:r>
          </w:p>
        </w:tc>
        <w:tc>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14" w:author="Lien Le" w:date="2024-12-11T16:50:00Z" w16du:dateUtc="2024-12-11T09:50:00Z">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584BB328" w14:textId="77777777" w:rsidR="00B356BA" w:rsidRDefault="00000000">
            <w:pPr>
              <w:spacing w:before="240" w:after="240"/>
            </w:pPr>
            <w:r>
              <w:t>Đóng vị thế</w:t>
            </w: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15"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6B24DDDF" w14:textId="77777777" w:rsidR="00B356BA" w:rsidRDefault="00000000">
            <w:pPr>
              <w:spacing w:before="240" w:after="240"/>
            </w:pPr>
            <w:r>
              <w:t>+4,700,000</w:t>
            </w:r>
          </w:p>
        </w:tc>
      </w:tr>
      <w:tr w:rsidR="00B356BA" w14:paraId="612584B9" w14:textId="77777777" w:rsidTr="00140DDA">
        <w:trPr>
          <w:trHeight w:val="630"/>
          <w:jc w:val="center"/>
          <w:trPrChange w:id="2216" w:author="Lien Le" w:date="2024-12-11T16:50:00Z" w16du:dateUtc="2024-12-11T09:50:00Z">
            <w:trPr>
              <w:trHeight w:val="630"/>
            </w:trPr>
          </w:trPrChange>
        </w:trPr>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17"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411CBCE" w14:textId="77777777" w:rsidR="00B356BA" w:rsidRDefault="00000000">
            <w:pPr>
              <w:spacing w:before="240" w:after="240"/>
            </w:pPr>
            <w:r>
              <w:t>Ngày 50</w:t>
            </w:r>
          </w:p>
        </w:tc>
        <w:tc>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18" w:author="Lien Le" w:date="2024-12-11T16:50:00Z" w16du:dateUtc="2024-12-11T09:50:00Z">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9C44C26" w14:textId="77777777" w:rsidR="00B356BA" w:rsidRDefault="00000000">
            <w:pPr>
              <w:spacing w:before="240" w:after="240"/>
            </w:pPr>
            <w:r>
              <w:t>-2.5 Std Dev</w:t>
            </w:r>
          </w:p>
        </w:tc>
        <w:tc>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19" w:author="Lien Le" w:date="2024-12-11T16:50:00Z" w16du:dateUtc="2024-12-11T09:50:00Z">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AA9F306" w14:textId="77777777" w:rsidR="00B356BA" w:rsidRDefault="00000000">
            <w:pPr>
              <w:spacing w:before="240" w:after="240"/>
            </w:pPr>
            <w:r>
              <w:t>Mở vị thế: Long Spread (Mua VGI, Bán VTL)</w:t>
            </w: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20"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4DD196E" w14:textId="77777777" w:rsidR="00B356BA" w:rsidRDefault="00000000">
            <w:pPr>
              <w:spacing w:before="240" w:after="240"/>
            </w:pPr>
            <w:r>
              <w:t>+3,200,000</w:t>
            </w:r>
          </w:p>
        </w:tc>
      </w:tr>
      <w:tr w:rsidR="00B356BA" w14:paraId="4C9E85BC" w14:textId="77777777" w:rsidTr="00140DDA">
        <w:trPr>
          <w:trHeight w:val="345"/>
          <w:jc w:val="center"/>
          <w:trPrChange w:id="2221" w:author="Lien Le" w:date="2024-12-11T16:50:00Z" w16du:dateUtc="2024-12-11T09:50:00Z">
            <w:trPr>
              <w:trHeight w:val="345"/>
            </w:trPr>
          </w:trPrChange>
        </w:trPr>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22"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7619F78" w14:textId="77777777" w:rsidR="00B356BA" w:rsidRDefault="00000000">
            <w:pPr>
              <w:spacing w:before="240" w:after="240"/>
            </w:pPr>
            <w:r>
              <w:t>Ngày 75</w:t>
            </w:r>
          </w:p>
        </w:tc>
        <w:tc>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23" w:author="Lien Le" w:date="2024-12-11T16:50:00Z" w16du:dateUtc="2024-12-11T09:50:00Z">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72FBEDE" w14:textId="77777777" w:rsidR="00B356BA" w:rsidRDefault="00000000">
            <w:pPr>
              <w:spacing w:before="240" w:after="240"/>
            </w:pPr>
            <w:r>
              <w:t>+0.3 Std Dev</w:t>
            </w:r>
          </w:p>
        </w:tc>
        <w:tc>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24" w:author="Lien Le" w:date="2024-12-11T16:50:00Z" w16du:dateUtc="2024-12-11T09:50:00Z">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DBA49A6" w14:textId="77777777" w:rsidR="00B356BA" w:rsidRDefault="00000000">
            <w:pPr>
              <w:spacing w:before="240" w:after="240"/>
            </w:pPr>
            <w:r>
              <w:t>Đóng vị thế</w:t>
            </w: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25"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6EA86102" w14:textId="77777777" w:rsidR="00B356BA" w:rsidRDefault="00000000">
            <w:pPr>
              <w:spacing w:before="240" w:after="240"/>
            </w:pPr>
            <w:r>
              <w:t>+2,300,000</w:t>
            </w:r>
          </w:p>
        </w:tc>
      </w:tr>
      <w:tr w:rsidR="00B356BA" w14:paraId="74025699" w14:textId="77777777" w:rsidTr="00140DDA">
        <w:trPr>
          <w:trHeight w:val="345"/>
          <w:jc w:val="center"/>
          <w:trPrChange w:id="2226" w:author="Lien Le" w:date="2024-12-11T16:50:00Z" w16du:dateUtc="2024-12-11T09:50:00Z">
            <w:trPr>
              <w:trHeight w:val="345"/>
            </w:trPr>
          </w:trPrChange>
        </w:trPr>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27"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87D4872" w14:textId="77777777" w:rsidR="00B356BA" w:rsidRDefault="00000000">
            <w:pPr>
              <w:spacing w:before="240" w:after="240"/>
              <w:rPr>
                <w:b/>
              </w:rPr>
            </w:pPr>
            <w:r>
              <w:rPr>
                <w:b/>
              </w:rPr>
              <w:t>Tổng cộng:</w:t>
            </w:r>
          </w:p>
        </w:tc>
        <w:tc>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28" w:author="Lien Le" w:date="2024-12-11T16:50:00Z" w16du:dateUtc="2024-12-11T09:50:00Z">
              <w:tcPr>
                <w:tcW w:w="187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95144BB" w14:textId="77777777" w:rsidR="00B356BA" w:rsidRDefault="00B356BA">
            <w:pPr>
              <w:spacing w:before="240" w:after="240"/>
              <w:ind w:left="1440"/>
            </w:pPr>
          </w:p>
        </w:tc>
        <w:tc>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29" w:author="Lien Le" w:date="2024-12-11T16:50:00Z" w16du:dateUtc="2024-12-11T09:50:00Z">
              <w:tcPr>
                <w:tcW w:w="39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DC6BBEF" w14:textId="77777777" w:rsidR="00B356BA" w:rsidRDefault="00B356BA">
            <w:pPr>
              <w:spacing w:before="240" w:after="240"/>
              <w:ind w:left="1440"/>
            </w:pPr>
          </w:p>
        </w:tc>
        <w:tc>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30" w:author="Lien Le" w:date="2024-12-11T16:50:00Z" w16du:dateUtc="2024-12-11T09:50:00Z">
              <w:tcPr>
                <w:tcW w:w="14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C249F5C" w14:textId="77777777" w:rsidR="00B356BA" w:rsidRDefault="00000000">
            <w:pPr>
              <w:spacing w:before="240" w:after="240"/>
              <w:rPr>
                <w:b/>
              </w:rPr>
            </w:pPr>
            <w:r>
              <w:rPr>
                <w:b/>
              </w:rPr>
              <w:t>8,700,000</w:t>
            </w:r>
          </w:p>
        </w:tc>
      </w:tr>
    </w:tbl>
    <w:p w14:paraId="18C1250B" w14:textId="77777777" w:rsidR="00B356BA" w:rsidRDefault="00B356BA">
      <w:pPr>
        <w:spacing w:before="240" w:after="240"/>
        <w:ind w:left="1440"/>
      </w:pPr>
    </w:p>
    <w:p w14:paraId="44B6DB68" w14:textId="3D01A92F" w:rsidR="00B356BA" w:rsidRDefault="00000000">
      <w:pPr>
        <w:pStyle w:val="Heading3"/>
        <w:spacing w:before="280" w:after="80"/>
        <w:ind w:left="0"/>
        <w:jc w:val="left"/>
        <w:rPr>
          <w:sz w:val="26"/>
          <w:szCs w:val="26"/>
        </w:rPr>
      </w:pPr>
      <w:bookmarkStart w:id="2231" w:name="_Toc184828823"/>
      <w:r>
        <w:rPr>
          <w:i w:val="0"/>
          <w:sz w:val="26"/>
          <w:szCs w:val="26"/>
        </w:rPr>
        <w:lastRenderedPageBreak/>
        <w:t>4.3.</w:t>
      </w:r>
      <w:del w:id="2232" w:author="Lien Le" w:date="2024-12-11T16:50:00Z" w16du:dateUtc="2024-12-11T09:50:00Z">
        <w:r w:rsidDel="00140DDA">
          <w:rPr>
            <w:i w:val="0"/>
            <w:sz w:val="26"/>
            <w:szCs w:val="26"/>
          </w:rPr>
          <w:delText>3</w:delText>
        </w:r>
      </w:del>
      <w:r>
        <w:rPr>
          <w:i w:val="0"/>
          <w:sz w:val="26"/>
          <w:szCs w:val="26"/>
        </w:rPr>
        <w:t xml:space="preserve"> So sánh Pair Trading và Reversal Trading</w:t>
      </w:r>
      <w:bookmarkEnd w:id="2231"/>
    </w:p>
    <w:p w14:paraId="360BF867" w14:textId="77777777" w:rsidR="00B356BA" w:rsidRDefault="00000000">
      <w:pPr>
        <w:numPr>
          <w:ilvl w:val="0"/>
          <w:numId w:val="33"/>
        </w:numPr>
        <w:spacing w:before="240" w:after="0"/>
      </w:pPr>
      <w:r>
        <w:rPr>
          <w:b/>
        </w:rPr>
        <w:t>Pair Trading:</w:t>
      </w:r>
      <w:r>
        <w:t xml:space="preserve"> An toàn hơn, phù hợp với nhà đầu tư ưa thích sự ổn định.</w:t>
      </w:r>
    </w:p>
    <w:p w14:paraId="0445562C" w14:textId="77777777" w:rsidR="00B356BA" w:rsidRDefault="00000000">
      <w:pPr>
        <w:numPr>
          <w:ilvl w:val="0"/>
          <w:numId w:val="33"/>
        </w:numPr>
        <w:spacing w:before="0" w:after="240"/>
      </w:pPr>
      <w:r>
        <w:rPr>
          <w:b/>
        </w:rPr>
        <w:t>Reversal Trading:</w:t>
      </w:r>
      <w:r>
        <w:t xml:space="preserve"> Lợi nhuận tiềm năng cao hơn, dành cho nhà đầu tư sẵn sàng chấp nhận rủi ro.</w:t>
      </w:r>
    </w:p>
    <w:p w14:paraId="730785C9" w14:textId="6EC61D91" w:rsidR="00B356BA" w:rsidDel="00140DDA" w:rsidRDefault="00B356BA">
      <w:pPr>
        <w:rPr>
          <w:del w:id="2233" w:author="Lien Le" w:date="2024-12-11T16:50:00Z" w16du:dateUtc="2024-12-11T09:50:00Z"/>
        </w:rPr>
      </w:pPr>
    </w:p>
    <w:tbl>
      <w:tblPr>
        <w:tblStyle w:val="afe"/>
        <w:tblW w:w="8760" w:type="dxa"/>
        <w:jc w:val="center"/>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Change w:id="2234" w:author="Lien Le" w:date="2024-12-11T16:50:00Z" w16du:dateUtc="2024-12-11T09:50:00Z">
          <w:tblPr>
            <w:tblStyle w:val="afe"/>
            <w:tblW w:w="876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PrChange>
      </w:tblPr>
      <w:tblGrid>
        <w:gridCol w:w="1800"/>
        <w:gridCol w:w="3600"/>
        <w:gridCol w:w="3360"/>
        <w:tblGridChange w:id="2235">
          <w:tblGrid>
            <w:gridCol w:w="1800"/>
            <w:gridCol w:w="3600"/>
            <w:gridCol w:w="3360"/>
          </w:tblGrid>
        </w:tblGridChange>
      </w:tblGrid>
      <w:tr w:rsidR="00B356BA" w14:paraId="350749EC" w14:textId="77777777" w:rsidTr="00140DDA">
        <w:trPr>
          <w:trHeight w:val="345"/>
          <w:jc w:val="center"/>
          <w:trPrChange w:id="2236" w:author="Lien Le" w:date="2024-12-11T16:50:00Z" w16du:dateUtc="2024-12-11T09:50:00Z">
            <w:trPr>
              <w:trHeight w:val="345"/>
            </w:trPr>
          </w:trPrChange>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37" w:author="Lien Le" w:date="2024-12-11T16:50:00Z" w16du:dateUtc="2024-12-11T09:50:00Z">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2A46BE1" w14:textId="77777777" w:rsidR="00B356BA" w:rsidRDefault="00000000">
            <w:pPr>
              <w:spacing w:before="240" w:after="240"/>
              <w:jc w:val="center"/>
              <w:rPr>
                <w:b/>
              </w:rPr>
            </w:pPr>
            <w:r>
              <w:rPr>
                <w:b/>
              </w:rPr>
              <w:t>Tiêu chí</w:t>
            </w:r>
          </w:p>
        </w:tc>
        <w:tc>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38" w:author="Lien Le" w:date="2024-12-11T16:50:00Z" w16du:dateUtc="2024-12-11T09:50:00Z">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8CB53F4" w14:textId="77777777" w:rsidR="00B356BA" w:rsidRDefault="00000000">
            <w:pPr>
              <w:spacing w:before="240" w:after="240"/>
              <w:jc w:val="center"/>
              <w:rPr>
                <w:b/>
              </w:rPr>
            </w:pPr>
            <w:r>
              <w:rPr>
                <w:b/>
              </w:rPr>
              <w:t>Pair Trading</w:t>
            </w:r>
          </w:p>
        </w:tc>
        <w:tc>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39" w:author="Lien Le" w:date="2024-12-11T16:50:00Z" w16du:dateUtc="2024-12-11T09:50:00Z">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2B60A0D8" w14:textId="77777777" w:rsidR="00B356BA" w:rsidRDefault="00000000">
            <w:pPr>
              <w:spacing w:before="240" w:after="240"/>
              <w:jc w:val="center"/>
              <w:rPr>
                <w:b/>
              </w:rPr>
            </w:pPr>
            <w:r>
              <w:rPr>
                <w:b/>
              </w:rPr>
              <w:t>Reversal Trading</w:t>
            </w:r>
          </w:p>
        </w:tc>
      </w:tr>
      <w:tr w:rsidR="00B356BA" w14:paraId="009C8939" w14:textId="77777777" w:rsidTr="00140DDA">
        <w:trPr>
          <w:trHeight w:val="630"/>
          <w:jc w:val="center"/>
          <w:trPrChange w:id="2240" w:author="Lien Le" w:date="2024-12-11T16:50:00Z" w16du:dateUtc="2024-12-11T09:50:00Z">
            <w:trPr>
              <w:trHeight w:val="630"/>
            </w:trPr>
          </w:trPrChange>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41" w:author="Lien Le" w:date="2024-12-11T16:50:00Z" w16du:dateUtc="2024-12-11T09:50:00Z">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3ABB933" w14:textId="77777777" w:rsidR="00B356BA" w:rsidRDefault="00000000">
            <w:pPr>
              <w:spacing w:before="240" w:after="240"/>
              <w:rPr>
                <w:b/>
              </w:rPr>
            </w:pPr>
            <w:r>
              <w:rPr>
                <w:b/>
              </w:rPr>
              <w:t>Tính chất mối tương quan</w:t>
            </w:r>
          </w:p>
        </w:tc>
        <w:tc>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42" w:author="Lien Le" w:date="2024-12-11T16:50:00Z" w16du:dateUtc="2024-12-11T09:50:00Z">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DECCAE5" w14:textId="77777777" w:rsidR="00B356BA" w:rsidRDefault="00000000">
            <w:pPr>
              <w:spacing w:before="240" w:after="240"/>
            </w:pPr>
            <w:r>
              <w:t>Dựa trên mối tương quan dương mạnh.</w:t>
            </w:r>
          </w:p>
        </w:tc>
        <w:tc>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43" w:author="Lien Le" w:date="2024-12-11T16:50:00Z" w16du:dateUtc="2024-12-11T09:50:00Z">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2030864A" w14:textId="77777777" w:rsidR="00B356BA" w:rsidRDefault="00000000">
            <w:pPr>
              <w:spacing w:before="240" w:after="240"/>
            </w:pPr>
            <w:r>
              <w:t>Dựa trên mối tương quan âm mạnh.</w:t>
            </w:r>
          </w:p>
        </w:tc>
      </w:tr>
      <w:tr w:rsidR="00B356BA" w14:paraId="43161C04" w14:textId="77777777" w:rsidTr="00140DDA">
        <w:trPr>
          <w:trHeight w:val="630"/>
          <w:jc w:val="center"/>
          <w:trPrChange w:id="2244" w:author="Lien Le" w:date="2024-12-11T16:50:00Z" w16du:dateUtc="2024-12-11T09:50:00Z">
            <w:trPr>
              <w:trHeight w:val="630"/>
            </w:trPr>
          </w:trPrChange>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45" w:author="Lien Le" w:date="2024-12-11T16:50:00Z" w16du:dateUtc="2024-12-11T09:50:00Z">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1048F600" w14:textId="77777777" w:rsidR="00B356BA" w:rsidRDefault="00000000">
            <w:pPr>
              <w:spacing w:before="240" w:after="240"/>
              <w:rPr>
                <w:b/>
              </w:rPr>
            </w:pPr>
            <w:r>
              <w:rPr>
                <w:b/>
              </w:rPr>
              <w:t>Rủi ro</w:t>
            </w:r>
          </w:p>
        </w:tc>
        <w:tc>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46" w:author="Lien Le" w:date="2024-12-11T16:50:00Z" w16du:dateUtc="2024-12-11T09:50:00Z">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5A120A82" w14:textId="77777777" w:rsidR="00B356BA" w:rsidRDefault="00000000">
            <w:pPr>
              <w:spacing w:before="240" w:after="240"/>
            </w:pPr>
            <w:r>
              <w:t>Thấp hơn, do biến động spread ổn định.</w:t>
            </w:r>
          </w:p>
        </w:tc>
        <w:tc>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47" w:author="Lien Le" w:date="2024-12-11T16:50:00Z" w16du:dateUtc="2024-12-11T09:50:00Z">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0129FE86" w14:textId="77777777" w:rsidR="00B356BA" w:rsidRDefault="00000000">
            <w:pPr>
              <w:spacing w:before="240" w:after="240"/>
            </w:pPr>
            <w:r>
              <w:t>Cao hơn, do spread có xu hướng biến động mạnh hơn.</w:t>
            </w:r>
          </w:p>
        </w:tc>
      </w:tr>
      <w:tr w:rsidR="00B356BA" w14:paraId="1058E1E5" w14:textId="77777777" w:rsidTr="00140DDA">
        <w:trPr>
          <w:trHeight w:val="630"/>
          <w:jc w:val="center"/>
          <w:trPrChange w:id="2248" w:author="Lien Le" w:date="2024-12-11T16:50:00Z" w16du:dateUtc="2024-12-11T09:50:00Z">
            <w:trPr>
              <w:trHeight w:val="630"/>
            </w:trPr>
          </w:trPrChange>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49" w:author="Lien Le" w:date="2024-12-11T16:50:00Z" w16du:dateUtc="2024-12-11T09:50:00Z">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23DAE47" w14:textId="77777777" w:rsidR="00B356BA" w:rsidRDefault="00000000">
            <w:pPr>
              <w:spacing w:before="240" w:after="240"/>
              <w:rPr>
                <w:b/>
              </w:rPr>
            </w:pPr>
            <w:r>
              <w:rPr>
                <w:b/>
              </w:rPr>
              <w:t>Lợi nhuận tiềm năng</w:t>
            </w:r>
          </w:p>
        </w:tc>
        <w:tc>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50" w:author="Lien Le" w:date="2024-12-11T16:50:00Z" w16du:dateUtc="2024-12-11T09:50:00Z">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5353C384" w14:textId="77777777" w:rsidR="00B356BA" w:rsidRDefault="00000000">
            <w:pPr>
              <w:spacing w:before="240" w:after="240"/>
            </w:pPr>
            <w:r>
              <w:t>Ổn định hơn, thích hợp với dài hạn.</w:t>
            </w:r>
          </w:p>
        </w:tc>
        <w:tc>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51" w:author="Lien Le" w:date="2024-12-11T16:50:00Z" w16du:dateUtc="2024-12-11T09:50:00Z">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F80841B" w14:textId="77777777" w:rsidR="00B356BA" w:rsidRDefault="00000000">
            <w:pPr>
              <w:spacing w:before="240" w:after="240"/>
            </w:pPr>
            <w:r>
              <w:t>Cao hơn, nhưng yêu cầu quản trị rủi ro chặt chẽ.</w:t>
            </w:r>
          </w:p>
        </w:tc>
      </w:tr>
      <w:tr w:rsidR="00B356BA" w14:paraId="294C53D0" w14:textId="77777777" w:rsidTr="00140DDA">
        <w:trPr>
          <w:trHeight w:val="630"/>
          <w:jc w:val="center"/>
          <w:trPrChange w:id="2252" w:author="Lien Le" w:date="2024-12-11T16:50:00Z" w16du:dateUtc="2024-12-11T09:50:00Z">
            <w:trPr>
              <w:trHeight w:val="630"/>
            </w:trPr>
          </w:trPrChange>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53" w:author="Lien Le" w:date="2024-12-11T16:50:00Z" w16du:dateUtc="2024-12-11T09:50:00Z">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CDEB8C0" w14:textId="77777777" w:rsidR="00B356BA" w:rsidRDefault="00000000">
            <w:pPr>
              <w:spacing w:before="240" w:after="240"/>
              <w:rPr>
                <w:b/>
              </w:rPr>
            </w:pPr>
            <w:r>
              <w:rPr>
                <w:b/>
              </w:rPr>
              <w:t>Số lần giao dịch</w:t>
            </w:r>
          </w:p>
        </w:tc>
        <w:tc>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54" w:author="Lien Le" w:date="2024-12-11T16:50:00Z" w16du:dateUtc="2024-12-11T09:50:00Z">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7627E2F" w14:textId="77777777" w:rsidR="00B356BA" w:rsidRDefault="00000000">
            <w:pPr>
              <w:spacing w:before="240" w:after="240"/>
            </w:pPr>
            <w:r>
              <w:t>Thường nhiều hơn để tận dụng spread nhỏ.</w:t>
            </w:r>
          </w:p>
        </w:tc>
        <w:tc>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55" w:author="Lien Le" w:date="2024-12-11T16:50:00Z" w16du:dateUtc="2024-12-11T09:50:00Z">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288FA226" w14:textId="77777777" w:rsidR="00B356BA" w:rsidRDefault="00000000">
            <w:pPr>
              <w:spacing w:before="240" w:after="240"/>
            </w:pPr>
            <w:r>
              <w:t>Ít hơn, tập trung vào các cơ hội đảo chiều lớn.</w:t>
            </w:r>
          </w:p>
        </w:tc>
      </w:tr>
      <w:tr w:rsidR="00B356BA" w14:paraId="6A335374" w14:textId="77777777" w:rsidTr="00140DDA">
        <w:trPr>
          <w:trHeight w:val="630"/>
          <w:jc w:val="center"/>
          <w:trPrChange w:id="2256" w:author="Lien Le" w:date="2024-12-11T16:50:00Z" w16du:dateUtc="2024-12-11T09:50:00Z">
            <w:trPr>
              <w:trHeight w:val="630"/>
            </w:trPr>
          </w:trPrChange>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57" w:author="Lien Le" w:date="2024-12-11T16:50:00Z" w16du:dateUtc="2024-12-11T09:50:00Z">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70381B64" w14:textId="77777777" w:rsidR="00B356BA" w:rsidRDefault="00000000">
            <w:pPr>
              <w:spacing w:before="240" w:after="240"/>
              <w:rPr>
                <w:b/>
              </w:rPr>
            </w:pPr>
            <w:r>
              <w:rPr>
                <w:b/>
              </w:rPr>
              <w:t>Chi phí giao dịch</w:t>
            </w:r>
          </w:p>
        </w:tc>
        <w:tc>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58" w:author="Lien Le" w:date="2024-12-11T16:50:00Z" w16du:dateUtc="2024-12-11T09:50:00Z">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337FBA73" w14:textId="77777777" w:rsidR="00B356BA" w:rsidRDefault="00000000">
            <w:pPr>
              <w:spacing w:before="240" w:after="240"/>
            </w:pPr>
            <w:r>
              <w:t>Có thể cao hơn do giao dịch thường xuyên.</w:t>
            </w:r>
          </w:p>
        </w:tc>
        <w:tc>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59" w:author="Lien Le" w:date="2024-12-11T16:50:00Z" w16du:dateUtc="2024-12-11T09:50:00Z">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6208FA4" w14:textId="77777777" w:rsidR="00B356BA" w:rsidRDefault="00000000">
            <w:pPr>
              <w:spacing w:before="240" w:after="240"/>
            </w:pPr>
            <w:r>
              <w:t>Ít tốn kém hơn vì giao dịch ít hơn.</w:t>
            </w:r>
          </w:p>
        </w:tc>
      </w:tr>
      <w:tr w:rsidR="00B356BA" w14:paraId="503F8837" w14:textId="77777777" w:rsidTr="00140DDA">
        <w:trPr>
          <w:trHeight w:val="630"/>
          <w:jc w:val="center"/>
          <w:trPrChange w:id="2260" w:author="Lien Le" w:date="2024-12-11T16:50:00Z" w16du:dateUtc="2024-12-11T09:50:00Z">
            <w:trPr>
              <w:trHeight w:val="630"/>
            </w:trPr>
          </w:trPrChange>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61" w:author="Lien Le" w:date="2024-12-11T16:50:00Z" w16du:dateUtc="2024-12-11T09:50:00Z">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E1570EA" w14:textId="77777777" w:rsidR="00B356BA" w:rsidRDefault="00000000">
            <w:pPr>
              <w:spacing w:before="240" w:after="240"/>
              <w:rPr>
                <w:b/>
              </w:rPr>
            </w:pPr>
            <w:r>
              <w:rPr>
                <w:b/>
              </w:rPr>
              <w:t>Độ phức tạp</w:t>
            </w:r>
          </w:p>
        </w:tc>
        <w:tc>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62" w:author="Lien Le" w:date="2024-12-11T16:50:00Z" w16du:dateUtc="2024-12-11T09:50:00Z">
              <w:tcPr>
                <w:tcW w:w="36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2799B0CD" w14:textId="77777777" w:rsidR="00B356BA" w:rsidRDefault="00000000">
            <w:pPr>
              <w:spacing w:before="240" w:after="240"/>
            </w:pPr>
            <w:r>
              <w:t>Đơn giản hơn, không yêu cầu phân tích sâu spread biến động.</w:t>
            </w:r>
          </w:p>
        </w:tc>
        <w:tc>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Change w:id="2263" w:author="Lien Le" w:date="2024-12-11T16:50:00Z" w16du:dateUtc="2024-12-11T09:50:00Z">
              <w:tcPr>
                <w:tcW w:w="33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tcPrChange>
          </w:tcPr>
          <w:p w14:paraId="4E20829C" w14:textId="77777777" w:rsidR="00B356BA" w:rsidRDefault="00000000">
            <w:pPr>
              <w:spacing w:before="240" w:after="240"/>
            </w:pPr>
            <w:r>
              <w:t>Cần theo dõi sát spread và mối tương quan ngược chiều.</w:t>
            </w:r>
          </w:p>
        </w:tc>
      </w:tr>
    </w:tbl>
    <w:p w14:paraId="30599540" w14:textId="77777777" w:rsidR="00B356BA" w:rsidRDefault="00B356BA"/>
    <w:p w14:paraId="77BF87F8" w14:textId="77777777" w:rsidR="00B356BA" w:rsidRDefault="00000000">
      <w:pPr>
        <w:spacing w:before="280" w:after="80"/>
      </w:pPr>
      <w:r>
        <w:t>Nhận xét và khuyến nghị:</w:t>
      </w:r>
    </w:p>
    <w:p w14:paraId="09D03F7D" w14:textId="77777777" w:rsidR="00B356BA" w:rsidRDefault="00000000">
      <w:pPr>
        <w:numPr>
          <w:ilvl w:val="0"/>
          <w:numId w:val="10"/>
        </w:numPr>
        <w:spacing w:before="240" w:after="0"/>
      </w:pPr>
      <w:r>
        <w:rPr>
          <w:b/>
        </w:rPr>
        <w:t>Pair Trading:</w:t>
      </w:r>
    </w:p>
    <w:p w14:paraId="152064C5" w14:textId="77777777" w:rsidR="00B356BA" w:rsidRDefault="00000000">
      <w:pPr>
        <w:numPr>
          <w:ilvl w:val="1"/>
          <w:numId w:val="10"/>
        </w:numPr>
        <w:spacing w:before="0" w:after="0"/>
      </w:pPr>
      <w:r>
        <w:t>Phù hợp với nhà đầu tư ưa thích sự ổn định và dài hạn.</w:t>
      </w:r>
    </w:p>
    <w:p w14:paraId="16C6A28D" w14:textId="77777777" w:rsidR="00B356BA" w:rsidRDefault="00000000">
      <w:pPr>
        <w:numPr>
          <w:ilvl w:val="1"/>
          <w:numId w:val="10"/>
        </w:numPr>
        <w:spacing w:before="0" w:after="0"/>
      </w:pPr>
      <w:r>
        <w:t>Hiệu quả khi spread giữa cặp cổ phiếu dao động trong biên độ hẹp và ổn định.</w:t>
      </w:r>
    </w:p>
    <w:p w14:paraId="5D56AB8D" w14:textId="77777777" w:rsidR="00B356BA" w:rsidRDefault="00000000">
      <w:pPr>
        <w:numPr>
          <w:ilvl w:val="0"/>
          <w:numId w:val="10"/>
        </w:numPr>
        <w:spacing w:before="0" w:after="0"/>
      </w:pPr>
      <w:r>
        <w:rPr>
          <w:b/>
        </w:rPr>
        <w:t>Reversal Trading:</w:t>
      </w:r>
    </w:p>
    <w:p w14:paraId="61002021" w14:textId="77777777" w:rsidR="00B356BA" w:rsidRDefault="00000000">
      <w:pPr>
        <w:numPr>
          <w:ilvl w:val="1"/>
          <w:numId w:val="10"/>
        </w:numPr>
        <w:spacing w:before="0" w:after="0"/>
      </w:pPr>
      <w:r>
        <w:t xml:space="preserve">Thích hợp với nhà đầu tư chấp nhận rủi ro cao hơn, tìm kiếm lợi nhuận tiềm </w:t>
      </w:r>
      <w:r>
        <w:lastRenderedPageBreak/>
        <w:t>năng từ các giao dịch ít nhưng hiệu quả.</w:t>
      </w:r>
    </w:p>
    <w:p w14:paraId="5CDD7F02" w14:textId="77777777" w:rsidR="00B356BA" w:rsidRDefault="00000000">
      <w:pPr>
        <w:numPr>
          <w:ilvl w:val="1"/>
          <w:numId w:val="10"/>
        </w:numPr>
        <w:spacing w:before="0" w:after="0"/>
      </w:pPr>
      <w:r>
        <w:t>Phù hợp trong bối cảnh thị trường biến động mạnh hoặc các cặp cổ phiếu có tương quan âm rõ rệt.</w:t>
      </w:r>
    </w:p>
    <w:p w14:paraId="385E5495" w14:textId="77777777" w:rsidR="00B356BA" w:rsidRDefault="00000000">
      <w:pPr>
        <w:numPr>
          <w:ilvl w:val="0"/>
          <w:numId w:val="10"/>
        </w:numPr>
        <w:spacing w:before="0" w:after="0"/>
      </w:pPr>
      <w:r>
        <w:rPr>
          <w:b/>
        </w:rPr>
        <w:t>Ứng dụng thực tế:</w:t>
      </w:r>
    </w:p>
    <w:p w14:paraId="15DF9E57" w14:textId="77777777" w:rsidR="00B356BA" w:rsidRDefault="00000000">
      <w:pPr>
        <w:numPr>
          <w:ilvl w:val="1"/>
          <w:numId w:val="10"/>
        </w:numPr>
        <w:spacing w:before="0" w:after="0"/>
      </w:pPr>
      <w:r>
        <w:rPr>
          <w:b/>
        </w:rPr>
        <w:t>Pair Trading:</w:t>
      </w:r>
      <w:r>
        <w:t xml:space="preserve"> Lựa chọn cặp cổ phiếu có tương quan cao như FPT-CMG.</w:t>
      </w:r>
    </w:p>
    <w:p w14:paraId="3ECA2AA6" w14:textId="77777777" w:rsidR="00B356BA" w:rsidRDefault="00000000">
      <w:pPr>
        <w:numPr>
          <w:ilvl w:val="1"/>
          <w:numId w:val="10"/>
        </w:numPr>
        <w:spacing w:before="0" w:after="240"/>
      </w:pPr>
      <w:r>
        <w:rPr>
          <w:b/>
        </w:rPr>
        <w:t>Reversal Trading:</w:t>
      </w:r>
      <w:r>
        <w:t xml:space="preserve"> Ưu tiên cặp có tương quan âm mạnh như VGI-VTL.</w:t>
      </w:r>
    </w:p>
    <w:p w14:paraId="6CD3013D" w14:textId="77777777" w:rsidR="00B356BA" w:rsidRDefault="00B356BA"/>
    <w:p w14:paraId="75E36051" w14:textId="77777777" w:rsidR="00B356BA" w:rsidRDefault="00B356BA"/>
    <w:p w14:paraId="2EF2F7A4" w14:textId="77777777" w:rsidR="00B356BA" w:rsidRDefault="00B356BA"/>
    <w:p w14:paraId="29CFBF51" w14:textId="77777777" w:rsidR="00140DDA" w:rsidRDefault="00140DDA">
      <w:pPr>
        <w:pStyle w:val="Heading1"/>
        <w:jc w:val="left"/>
        <w:rPr>
          <w:ins w:id="2264" w:author="Lien Le" w:date="2024-12-11T16:50:00Z" w16du:dateUtc="2024-12-11T09:50:00Z"/>
          <w:sz w:val="26"/>
          <w:szCs w:val="26"/>
          <w:lang w:val="en-US"/>
        </w:rPr>
      </w:pPr>
    </w:p>
    <w:p w14:paraId="54274BA1" w14:textId="77777777" w:rsidR="00140DDA" w:rsidRDefault="00140DDA">
      <w:pPr>
        <w:rPr>
          <w:ins w:id="2265" w:author="Lien Le" w:date="2024-12-11T16:50:00Z" w16du:dateUtc="2024-12-11T09:50:00Z"/>
          <w:b/>
          <w:lang w:val="en-US"/>
        </w:rPr>
      </w:pPr>
      <w:ins w:id="2266" w:author="Lien Le" w:date="2024-12-11T16:50:00Z" w16du:dateUtc="2024-12-11T09:50:00Z">
        <w:r>
          <w:rPr>
            <w:lang w:val="en-US"/>
          </w:rPr>
          <w:br w:type="page"/>
        </w:r>
      </w:ins>
    </w:p>
    <w:p w14:paraId="3A131DEE" w14:textId="47B05E87" w:rsidR="00B356BA" w:rsidRPr="00140DDA" w:rsidRDefault="00000000" w:rsidP="00140DDA">
      <w:pPr>
        <w:pStyle w:val="Heading1"/>
        <w:rPr>
          <w:rPrChange w:id="2267" w:author="Lien Le" w:date="2024-12-11T16:50:00Z" w16du:dateUtc="2024-12-11T09:50:00Z">
            <w:rPr>
              <w:sz w:val="26"/>
              <w:szCs w:val="26"/>
            </w:rPr>
          </w:rPrChange>
        </w:rPr>
        <w:pPrChange w:id="2268" w:author="Lien Le" w:date="2024-12-11T16:50:00Z" w16du:dateUtc="2024-12-11T09:50:00Z">
          <w:pPr>
            <w:pStyle w:val="Heading1"/>
            <w:jc w:val="left"/>
          </w:pPr>
        </w:pPrChange>
      </w:pPr>
      <w:bookmarkStart w:id="2269" w:name="_Toc184828824"/>
      <w:r w:rsidRPr="00140DDA">
        <w:rPr>
          <w:rPrChange w:id="2270" w:author="Lien Le" w:date="2024-12-11T16:50:00Z" w16du:dateUtc="2024-12-11T09:50:00Z">
            <w:rPr>
              <w:sz w:val="26"/>
              <w:szCs w:val="26"/>
            </w:rPr>
          </w:rPrChange>
        </w:rPr>
        <w:lastRenderedPageBreak/>
        <w:t>CHƯƠNG 5: TRÍCH XUẤT ĐẶC TRƯNG VÀ PHÂN TÍCH ĐẶC TRƯNG DỮ LIỆU</w:t>
      </w:r>
      <w:bookmarkEnd w:id="2269"/>
    </w:p>
    <w:p w14:paraId="0A6FF4A7" w14:textId="77777777" w:rsidR="00B356BA" w:rsidRDefault="00B356BA">
      <w:pPr>
        <w:pBdr>
          <w:top w:val="nil"/>
          <w:left w:val="nil"/>
          <w:bottom w:val="nil"/>
          <w:right w:val="nil"/>
          <w:between w:val="nil"/>
        </w:pBdr>
        <w:ind w:left="160" w:right="175"/>
        <w:jc w:val="both"/>
        <w:rPr>
          <w:b/>
          <w:color w:val="000000"/>
        </w:rPr>
      </w:pPr>
    </w:p>
    <w:p w14:paraId="04095F32" w14:textId="77777777" w:rsidR="00B356BA" w:rsidRPr="00140DDA" w:rsidRDefault="00000000">
      <w:pPr>
        <w:spacing w:before="240" w:after="240"/>
        <w:ind w:firstLine="720"/>
        <w:jc w:val="both"/>
      </w:pPr>
      <w:r w:rsidRPr="00140DDA">
        <w:t xml:space="preserve">Chương này trình bày quá trình </w:t>
      </w:r>
      <w:r w:rsidRPr="00140DDA">
        <w:rPr>
          <w:rPrChange w:id="2271" w:author="Lien Le" w:date="2024-12-11T16:50:00Z" w16du:dateUtc="2024-12-11T09:50:00Z">
            <w:rPr>
              <w:b/>
            </w:rPr>
          </w:rPrChange>
        </w:rPr>
        <w:t>trích xuất đặc trưng (Feature Extraction)</w:t>
      </w:r>
      <w:r w:rsidRPr="00140DDA">
        <w:t xml:space="preserve"> và </w:t>
      </w:r>
      <w:r w:rsidRPr="00140DDA">
        <w:rPr>
          <w:rPrChange w:id="2272" w:author="Lien Le" w:date="2024-12-11T16:50:00Z" w16du:dateUtc="2024-12-11T09:50:00Z">
            <w:rPr>
              <w:b/>
            </w:rPr>
          </w:rPrChange>
        </w:rPr>
        <w:t>phân tích đặc trưng dữ liệu (Feature Analysis)</w:t>
      </w:r>
      <w:r w:rsidRPr="00140DDA">
        <w:t xml:space="preserve"> trong nghiên cứu dự báo giá cổ phiếu. Việc trích xuất và phân tích các đặc trưng quan trọng từ dữ liệu nguyên thủy giúp cải thiện hiệu suất và độ chính xác của các mô hình dự đoán. Các bước này được thực hiện thông qua các kỹ thuật tiền xử lý dữ liệu và phân tích thống kê, đồng thời được hỗ trợ bởi các đoạn mã Python cụ thể nhằm minh họa cách triển khai thực tế.</w:t>
      </w:r>
    </w:p>
    <w:p w14:paraId="7695C14D" w14:textId="77777777" w:rsidR="00B356BA" w:rsidRDefault="00000000">
      <w:pPr>
        <w:pStyle w:val="Heading2"/>
        <w:spacing w:before="280" w:after="80"/>
        <w:ind w:left="0" w:right="175"/>
        <w:rPr>
          <w:sz w:val="26"/>
          <w:szCs w:val="26"/>
        </w:rPr>
      </w:pPr>
      <w:bookmarkStart w:id="2273" w:name="_Toc184828825"/>
      <w:r>
        <w:rPr>
          <w:sz w:val="26"/>
          <w:szCs w:val="26"/>
        </w:rPr>
        <w:t>5.1. Trích xuất đặc trưng (Feature Extraction)</w:t>
      </w:r>
      <w:bookmarkEnd w:id="2273"/>
    </w:p>
    <w:p w14:paraId="6A259364" w14:textId="77777777" w:rsidR="00B356BA" w:rsidRDefault="00000000">
      <w:pPr>
        <w:spacing w:before="240" w:after="240"/>
        <w:ind w:firstLine="720"/>
        <w:jc w:val="both"/>
      </w:pPr>
      <w:r>
        <w:t>Trích xuất đặc trưng là quá trình biến đổi dữ liệu thô thành các biến có ý nghĩa và hữu ích cho việc xây dựng mô hình học máy. Dưới đây là các loại đặc trưng được sử dụng trong nghiên cứu này, kèm theo cách triển khai trong mã nguồn.</w:t>
      </w:r>
    </w:p>
    <w:p w14:paraId="3E945D3D" w14:textId="77777777" w:rsidR="00B356BA" w:rsidRDefault="00000000">
      <w:pPr>
        <w:pStyle w:val="Heading3"/>
      </w:pPr>
      <w:bookmarkStart w:id="2274" w:name="_Toc184828826"/>
      <w:r>
        <w:t>5.1.1. Basic Price Features</w:t>
      </w:r>
      <w:bookmarkEnd w:id="2274"/>
    </w:p>
    <w:p w14:paraId="5CC9B4F1" w14:textId="77777777" w:rsidR="00B356BA" w:rsidRDefault="00000000">
      <w:pPr>
        <w:numPr>
          <w:ilvl w:val="0"/>
          <w:numId w:val="54"/>
        </w:numPr>
        <w:spacing w:before="240" w:after="0"/>
      </w:pPr>
      <w:r>
        <w:rPr>
          <w:b/>
        </w:rPr>
        <w:t>Daily Price Range</w:t>
      </w:r>
      <w:r>
        <w:t>: Chênh lệch giữa giá cao nhất và thấp nhất trong ngày, phản ánh mức độ biến động.</w:t>
      </w:r>
    </w:p>
    <w:p w14:paraId="412F5BD7" w14:textId="77777777" w:rsidR="00B356BA" w:rsidRDefault="00000000">
      <w:pPr>
        <w:numPr>
          <w:ilvl w:val="0"/>
          <w:numId w:val="54"/>
        </w:numPr>
        <w:spacing w:before="0" w:after="0"/>
      </w:pPr>
      <w:r>
        <w:rPr>
          <w:b/>
        </w:rPr>
        <w:t>Price Change</w:t>
      </w:r>
      <w:r>
        <w:t>: Sự thay đổi giá trong ngày, đo lường bằng Close−Open\text{Close} - \text{Open}Close−Open.</w:t>
      </w:r>
    </w:p>
    <w:p w14:paraId="50E31C39" w14:textId="77777777" w:rsidR="00B356BA" w:rsidRDefault="00000000">
      <w:pPr>
        <w:numPr>
          <w:ilvl w:val="0"/>
          <w:numId w:val="54"/>
        </w:numPr>
        <w:spacing w:before="0" w:after="0"/>
      </w:pPr>
      <w:r>
        <w:rPr>
          <w:b/>
        </w:rPr>
        <w:t>Percentage Change</w:t>
      </w:r>
      <w:r>
        <w:t>: Thay đổi giá theo phần trăm, giúp chuẩn hóa giữa các cổ phiếu khác nhau.</w:t>
      </w:r>
    </w:p>
    <w:p w14:paraId="33BE9DBC" w14:textId="77777777" w:rsidR="00B356BA" w:rsidRDefault="00000000">
      <w:pPr>
        <w:numPr>
          <w:ilvl w:val="0"/>
          <w:numId w:val="54"/>
        </w:numPr>
        <w:spacing w:before="0" w:after="0"/>
      </w:pPr>
      <w:r>
        <w:rPr>
          <w:b/>
        </w:rPr>
        <w:t>Average Price</w:t>
      </w:r>
      <w:r>
        <w:t>: Trung bình của giá mở cửa, cao nhất, thấp nhất, và đóng cửa.</w:t>
      </w:r>
    </w:p>
    <w:p w14:paraId="32B605C5" w14:textId="77777777" w:rsidR="00B356BA" w:rsidRDefault="00000000">
      <w:pPr>
        <w:numPr>
          <w:ilvl w:val="0"/>
          <w:numId w:val="54"/>
        </w:numPr>
        <w:spacing w:before="0" w:after="240"/>
      </w:pPr>
      <w:r>
        <w:rPr>
          <w:b/>
        </w:rPr>
        <w:t>Relative Price</w:t>
      </w:r>
      <w:r>
        <w:t>: So sánh giá đóng cửa hiện tại với các ngày trước đó để nắm xu hướng.</w:t>
      </w:r>
    </w:p>
    <w:p w14:paraId="0C08338E" w14:textId="77777777" w:rsidR="00B356BA" w:rsidRDefault="00000000">
      <w:pPr>
        <w:pStyle w:val="Heading3"/>
        <w:ind w:firstLine="160"/>
        <w:rPr>
          <w:sz w:val="26"/>
          <w:szCs w:val="26"/>
        </w:rPr>
      </w:pPr>
      <w:bookmarkStart w:id="2275" w:name="_Toc184828827"/>
      <w:r>
        <w:rPr>
          <w:sz w:val="26"/>
          <w:szCs w:val="26"/>
        </w:rPr>
        <w:t>5.1.2. Rolling Window Statistics</w:t>
      </w:r>
      <w:bookmarkEnd w:id="2275"/>
    </w:p>
    <w:p w14:paraId="31AE9206" w14:textId="77777777" w:rsidR="00B356BA" w:rsidRDefault="00000000">
      <w:pPr>
        <w:spacing w:before="240" w:after="240"/>
        <w:ind w:firstLine="720"/>
      </w:pPr>
      <w:r>
        <w:t>Các đặc trưng này được tính toán dựa trên cửa sổ trượt (rolling window) để theo dõi xu hướng và biến động:</w:t>
      </w:r>
    </w:p>
    <w:p w14:paraId="1124B5F1" w14:textId="77777777" w:rsidR="00B356BA" w:rsidRDefault="00000000">
      <w:pPr>
        <w:numPr>
          <w:ilvl w:val="0"/>
          <w:numId w:val="40"/>
        </w:numPr>
        <w:spacing w:before="240" w:after="0"/>
      </w:pPr>
      <w:r>
        <w:rPr>
          <w:b/>
        </w:rPr>
        <w:t>Moving Averages</w:t>
      </w:r>
      <w:r>
        <w:t>:</w:t>
      </w:r>
    </w:p>
    <w:p w14:paraId="48649626" w14:textId="77777777" w:rsidR="00B356BA" w:rsidRDefault="00000000">
      <w:pPr>
        <w:numPr>
          <w:ilvl w:val="1"/>
          <w:numId w:val="40"/>
        </w:numPr>
        <w:spacing w:before="0" w:after="0"/>
      </w:pPr>
      <w:r>
        <w:rPr>
          <w:b/>
        </w:rPr>
        <w:t>SMA (Simple Moving Average)</w:t>
      </w:r>
      <w:r>
        <w:t>: Giá trị trung bình đơn giản trong một khoảng thời gian, thường là 5, 10, hoặc 20 ngày.</w:t>
      </w:r>
    </w:p>
    <w:p w14:paraId="55E1011A" w14:textId="77777777" w:rsidR="00B356BA" w:rsidRDefault="00000000">
      <w:pPr>
        <w:numPr>
          <w:ilvl w:val="1"/>
          <w:numId w:val="40"/>
        </w:numPr>
        <w:spacing w:before="0" w:after="0"/>
      </w:pPr>
      <w:r>
        <w:rPr>
          <w:b/>
        </w:rPr>
        <w:t>EMA (Exponential Moving Average)</w:t>
      </w:r>
      <w:r>
        <w:t xml:space="preserve">: Đặt trọng số lớn hơn vào các giá trị </w:t>
      </w:r>
      <w:r>
        <w:lastRenderedPageBreak/>
        <w:t>gần đây.</w:t>
      </w:r>
    </w:p>
    <w:p w14:paraId="33F41F5C" w14:textId="77777777" w:rsidR="00B356BA" w:rsidRDefault="00000000">
      <w:pPr>
        <w:numPr>
          <w:ilvl w:val="0"/>
          <w:numId w:val="40"/>
        </w:numPr>
        <w:spacing w:before="0" w:after="0"/>
      </w:pPr>
      <w:r>
        <w:rPr>
          <w:b/>
        </w:rPr>
        <w:t>Rolling Standard Deviation</w:t>
      </w:r>
      <w:r>
        <w:t>: Đo lường mức độ biến động trong khoảng thời gian cụ thể.</w:t>
      </w:r>
    </w:p>
    <w:p w14:paraId="3763C8E4" w14:textId="77777777" w:rsidR="00B356BA" w:rsidRDefault="00000000">
      <w:pPr>
        <w:numPr>
          <w:ilvl w:val="0"/>
          <w:numId w:val="40"/>
        </w:numPr>
        <w:spacing w:before="0" w:after="240"/>
      </w:pPr>
      <w:r>
        <w:rPr>
          <w:b/>
        </w:rPr>
        <w:t>Bollinger Bands</w:t>
      </w:r>
      <w:r>
        <w:t>: Sử dụng SMA và độ lệch chuẩn để tạo ra các dải trên và dưới, giúp phát hiện các điểm giá bất thường.</w:t>
      </w:r>
    </w:p>
    <w:p w14:paraId="0A1E9CB6" w14:textId="77777777" w:rsidR="00B356BA" w:rsidRDefault="00000000">
      <w:pPr>
        <w:pStyle w:val="Heading3"/>
        <w:ind w:firstLine="160"/>
        <w:rPr>
          <w:sz w:val="26"/>
          <w:szCs w:val="26"/>
        </w:rPr>
      </w:pPr>
      <w:bookmarkStart w:id="2276" w:name="_Toc184828828"/>
      <w:r>
        <w:rPr>
          <w:sz w:val="26"/>
          <w:szCs w:val="26"/>
        </w:rPr>
        <w:t>5.1.3. Momentum Indicators</w:t>
      </w:r>
      <w:bookmarkEnd w:id="2276"/>
    </w:p>
    <w:p w14:paraId="536EA957" w14:textId="77777777" w:rsidR="00B356BA" w:rsidRDefault="00000000">
      <w:pPr>
        <w:numPr>
          <w:ilvl w:val="0"/>
          <w:numId w:val="24"/>
        </w:numPr>
        <w:spacing w:before="240" w:after="0"/>
      </w:pPr>
      <w:r>
        <w:rPr>
          <w:b/>
        </w:rPr>
        <w:t>RSI (Relative Strength Index)</w:t>
      </w:r>
      <w:r>
        <w:t>: Xác định liệu cổ phiếu đang ở trạng thái quá mua hay quá bán.</w:t>
      </w:r>
    </w:p>
    <w:p w14:paraId="5763436C" w14:textId="77777777" w:rsidR="00B356BA" w:rsidRDefault="00000000">
      <w:pPr>
        <w:numPr>
          <w:ilvl w:val="0"/>
          <w:numId w:val="24"/>
        </w:numPr>
        <w:spacing w:before="0" w:after="0"/>
      </w:pPr>
      <w:r>
        <w:rPr>
          <w:b/>
        </w:rPr>
        <w:t>MACD (Moving Average Convergence Divergence)</w:t>
      </w:r>
      <w:r>
        <w:t>: So sánh sự khác biệt giữa hai EMA (thường là EMA_12 và EMA_26) để xác định xu hướng.</w:t>
      </w:r>
    </w:p>
    <w:p w14:paraId="161E77C1" w14:textId="77777777" w:rsidR="00B356BA" w:rsidRDefault="00000000">
      <w:pPr>
        <w:numPr>
          <w:ilvl w:val="0"/>
          <w:numId w:val="24"/>
        </w:numPr>
        <w:spacing w:before="0" w:after="240"/>
      </w:pPr>
      <w:r>
        <w:rPr>
          <w:b/>
        </w:rPr>
        <w:t>OBV (On-Balance Volume)</w:t>
      </w:r>
      <w:r>
        <w:t>: Đánh giá áp lực mua và bán thông qua khối lượng giao dịch.</w:t>
      </w:r>
    </w:p>
    <w:p w14:paraId="29E4E1B5" w14:textId="77777777" w:rsidR="00B356BA" w:rsidRDefault="00000000">
      <w:pPr>
        <w:pStyle w:val="Heading3"/>
        <w:ind w:firstLine="160"/>
        <w:rPr>
          <w:sz w:val="26"/>
          <w:szCs w:val="26"/>
        </w:rPr>
      </w:pPr>
      <w:bookmarkStart w:id="2277" w:name="_Toc184828829"/>
      <w:r>
        <w:rPr>
          <w:sz w:val="26"/>
          <w:szCs w:val="26"/>
        </w:rPr>
        <w:t>5.1.4. Volatility Features</w:t>
      </w:r>
      <w:bookmarkEnd w:id="2277"/>
    </w:p>
    <w:p w14:paraId="4CB3B83E" w14:textId="77777777" w:rsidR="00B356BA" w:rsidRDefault="00000000">
      <w:pPr>
        <w:numPr>
          <w:ilvl w:val="0"/>
          <w:numId w:val="13"/>
        </w:numPr>
        <w:spacing w:before="240" w:after="0"/>
      </w:pPr>
      <w:r>
        <w:rPr>
          <w:b/>
        </w:rPr>
        <w:t>Daily Volatility</w:t>
      </w:r>
      <w:r>
        <w:t>: Mức độ biến động giá trong ngày.</w:t>
      </w:r>
    </w:p>
    <w:p w14:paraId="25AFF40C" w14:textId="77777777" w:rsidR="00B356BA" w:rsidRDefault="00000000">
      <w:pPr>
        <w:numPr>
          <w:ilvl w:val="0"/>
          <w:numId w:val="13"/>
        </w:numPr>
        <w:spacing w:before="0" w:after="0"/>
      </w:pPr>
      <w:r>
        <w:rPr>
          <w:b/>
        </w:rPr>
        <w:t>Historical Volatility</w:t>
      </w:r>
      <w:r>
        <w:t>: Đo lường biến động dựa trên độ lệch chuẩn của tỷ suất sinh lời.</w:t>
      </w:r>
    </w:p>
    <w:p w14:paraId="6A323BCF" w14:textId="77777777" w:rsidR="00B356BA" w:rsidRDefault="00000000">
      <w:pPr>
        <w:numPr>
          <w:ilvl w:val="0"/>
          <w:numId w:val="13"/>
        </w:numPr>
        <w:spacing w:before="0" w:after="240"/>
      </w:pPr>
      <w:r>
        <w:rPr>
          <w:b/>
        </w:rPr>
        <w:t>ATR (Average True Range)</w:t>
      </w:r>
      <w:r>
        <w:t>: Xác định mức độ biến động tổng thể.</w:t>
      </w:r>
    </w:p>
    <w:p w14:paraId="242D7108" w14:textId="77777777" w:rsidR="00B356BA" w:rsidRDefault="00000000">
      <w:pPr>
        <w:pStyle w:val="Heading3"/>
        <w:ind w:firstLine="160"/>
        <w:rPr>
          <w:sz w:val="26"/>
          <w:szCs w:val="26"/>
        </w:rPr>
      </w:pPr>
      <w:bookmarkStart w:id="2278" w:name="_Toc184828830"/>
      <w:r>
        <w:rPr>
          <w:sz w:val="26"/>
          <w:szCs w:val="26"/>
        </w:rPr>
        <w:t>4.1.5. Time-Based Features</w:t>
      </w:r>
      <w:bookmarkEnd w:id="2278"/>
    </w:p>
    <w:p w14:paraId="7E560AE8" w14:textId="77777777" w:rsidR="00B356BA" w:rsidRDefault="00000000">
      <w:pPr>
        <w:numPr>
          <w:ilvl w:val="0"/>
          <w:numId w:val="22"/>
        </w:numPr>
        <w:spacing w:before="240" w:after="0"/>
      </w:pPr>
      <w:r>
        <w:rPr>
          <w:b/>
        </w:rPr>
        <w:t>Day of the Week</w:t>
      </w:r>
      <w:r>
        <w:t>: Tạo đặc trưng phân loại dựa trên ngày trong tuần.</w:t>
      </w:r>
    </w:p>
    <w:p w14:paraId="45ED5FAA" w14:textId="77777777" w:rsidR="00B356BA" w:rsidRDefault="00000000">
      <w:pPr>
        <w:numPr>
          <w:ilvl w:val="0"/>
          <w:numId w:val="22"/>
        </w:numPr>
        <w:spacing w:before="0" w:after="0"/>
      </w:pPr>
      <w:r>
        <w:rPr>
          <w:b/>
        </w:rPr>
        <w:t>Month of the Year</w:t>
      </w:r>
      <w:r>
        <w:t>: Nhận biết xu hướng theo tháng.</w:t>
      </w:r>
    </w:p>
    <w:p w14:paraId="3E7BE07D" w14:textId="77777777" w:rsidR="00B356BA" w:rsidRDefault="00000000">
      <w:pPr>
        <w:numPr>
          <w:ilvl w:val="0"/>
          <w:numId w:val="22"/>
        </w:numPr>
        <w:spacing w:before="0" w:after="240"/>
      </w:pPr>
      <w:r>
        <w:rPr>
          <w:b/>
        </w:rPr>
        <w:t>Quarter</w:t>
      </w:r>
      <w:r>
        <w:t>: Phân tích hành vi theo quý, đặc biệt quan trọng trong báo cáo tài chính.</w:t>
      </w:r>
    </w:p>
    <w:p w14:paraId="315FEC2F" w14:textId="07549132" w:rsidR="00B356BA" w:rsidDel="00140DDA" w:rsidRDefault="00B356BA">
      <w:pPr>
        <w:spacing w:before="0" w:after="240"/>
        <w:rPr>
          <w:del w:id="2279" w:author="Lien Le" w:date="2024-12-11T16:51:00Z" w16du:dateUtc="2024-12-11T09:51:00Z"/>
        </w:rPr>
      </w:pPr>
    </w:p>
    <w:p w14:paraId="47F49992" w14:textId="77777777" w:rsidR="00B356BA" w:rsidRDefault="00000000">
      <w:pPr>
        <w:pStyle w:val="Heading2"/>
        <w:spacing w:before="280" w:after="80"/>
        <w:ind w:left="0" w:right="175"/>
        <w:rPr>
          <w:sz w:val="26"/>
          <w:szCs w:val="26"/>
        </w:rPr>
      </w:pPr>
      <w:bookmarkStart w:id="2280" w:name="_Toc184828831"/>
      <w:r>
        <w:rPr>
          <w:sz w:val="26"/>
          <w:szCs w:val="26"/>
        </w:rPr>
        <w:t>4.2. Phân tích đặc trưng dữ liệu (Feature Analysis)</w:t>
      </w:r>
      <w:bookmarkEnd w:id="2280"/>
    </w:p>
    <w:p w14:paraId="0DB44F5B" w14:textId="77777777" w:rsidR="00B356BA" w:rsidRDefault="00000000">
      <w:pPr>
        <w:spacing w:before="240" w:after="240"/>
        <w:ind w:firstLine="720"/>
        <w:jc w:val="both"/>
      </w:pPr>
      <w:r>
        <w:t>Sau khi trích xuất các đặc trưng, bước tiếp theo là phân tích để hiểu rõ hơn về mối quan hệ giữa các đặc trưng và mục tiêu dự đoán, cũng như đánh giá tầm quan trọng của từng đặc trưng.</w:t>
      </w:r>
    </w:p>
    <w:p w14:paraId="59551D50" w14:textId="77777777" w:rsidR="00B356BA" w:rsidRDefault="00000000">
      <w:pPr>
        <w:pStyle w:val="Heading3"/>
        <w:ind w:right="175" w:firstLine="160"/>
        <w:rPr>
          <w:sz w:val="26"/>
          <w:szCs w:val="26"/>
        </w:rPr>
      </w:pPr>
      <w:bookmarkStart w:id="2281" w:name="_Toc184828832"/>
      <w:r>
        <w:rPr>
          <w:sz w:val="26"/>
          <w:szCs w:val="26"/>
        </w:rPr>
        <w:t>4.2.1. Khám phá và hiểu đặc trưng (Exploratory Data Analysis - EDA)</w:t>
      </w:r>
      <w:bookmarkEnd w:id="2281"/>
    </w:p>
    <w:p w14:paraId="31527C4D" w14:textId="77777777" w:rsidR="00B356BA" w:rsidRDefault="00000000">
      <w:pPr>
        <w:spacing w:before="240" w:after="240"/>
        <w:ind w:firstLine="720"/>
        <w:jc w:val="both"/>
      </w:pPr>
      <w:r>
        <w:t>EDA là bước đầu tiên trong phân tích dữ liệu, giúp khám phá các đặc trưng, nhận diện các mẫu hình, xu hướng và các vấn đề tiềm ẩn trong dữ liệu.</w:t>
      </w:r>
    </w:p>
    <w:p w14:paraId="44776193" w14:textId="77777777" w:rsidR="00B356BA" w:rsidRDefault="00000000">
      <w:pPr>
        <w:spacing w:before="240" w:after="240"/>
        <w:jc w:val="both"/>
        <w:rPr>
          <w:b/>
        </w:rPr>
      </w:pPr>
      <w:r>
        <w:rPr>
          <w:b/>
        </w:rPr>
        <w:t>Thống kê mô tả:</w:t>
      </w:r>
    </w:p>
    <w:p w14:paraId="32E728CF" w14:textId="77777777" w:rsidR="00B356BA" w:rsidRDefault="00000000">
      <w:pPr>
        <w:spacing w:before="240" w:after="240"/>
        <w:ind w:firstLine="720"/>
        <w:jc w:val="both"/>
      </w:pPr>
      <w:r>
        <w:t xml:space="preserve">Xem xét các thống kê cơ bản như trung bình, độ lệch chuẩn, min, max của các đặc </w:t>
      </w:r>
      <w:r>
        <w:lastRenderedPageBreak/>
        <w:t>trưng.</w:t>
      </w:r>
    </w:p>
    <w:p w14:paraId="69154FF5" w14:textId="77777777" w:rsidR="00B356BA" w:rsidRDefault="00000000">
      <w:pPr>
        <w:spacing w:before="240" w:after="240"/>
        <w:jc w:val="both"/>
      </w:pPr>
      <w:r>
        <w:rPr>
          <w:noProof/>
        </w:rPr>
        <w:drawing>
          <wp:inline distT="114300" distB="114300" distL="114300" distR="114300" wp14:anchorId="36812316" wp14:editId="132BC0D0">
            <wp:extent cx="6159500" cy="901700"/>
            <wp:effectExtent l="0" t="0" r="0" b="0"/>
            <wp:docPr id="19246106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159500" cy="901700"/>
                    </a:xfrm>
                    <a:prstGeom prst="rect">
                      <a:avLst/>
                    </a:prstGeom>
                    <a:ln/>
                  </pic:spPr>
                </pic:pic>
              </a:graphicData>
            </a:graphic>
          </wp:inline>
        </w:drawing>
      </w:r>
    </w:p>
    <w:p w14:paraId="71A96422" w14:textId="77777777" w:rsidR="00B356BA" w:rsidRDefault="00000000">
      <w:pPr>
        <w:spacing w:before="240" w:after="240"/>
        <w:jc w:val="both"/>
        <w:rPr>
          <w:b/>
        </w:rPr>
      </w:pPr>
      <w:r>
        <w:rPr>
          <w:b/>
        </w:rPr>
        <w:t>Phân phối các đặc trưng:</w:t>
      </w:r>
    </w:p>
    <w:p w14:paraId="0A736F68" w14:textId="77777777" w:rsidR="00B356BA" w:rsidRDefault="00000000">
      <w:pPr>
        <w:spacing w:before="240" w:after="240"/>
        <w:ind w:firstLine="720"/>
        <w:jc w:val="both"/>
      </w:pPr>
      <w:r>
        <w:t>Kiểm tra phân phối của các đặc trưng để xác định tính chất (ví dụ: phân phối chuẩn hay không).</w:t>
      </w:r>
    </w:p>
    <w:p w14:paraId="0985906C" w14:textId="77777777" w:rsidR="00B356BA" w:rsidRDefault="00000000">
      <w:pPr>
        <w:spacing w:before="240" w:after="240"/>
        <w:jc w:val="both"/>
      </w:pPr>
      <w:r>
        <w:rPr>
          <w:noProof/>
        </w:rPr>
        <w:drawing>
          <wp:inline distT="114300" distB="114300" distL="114300" distR="114300" wp14:anchorId="1090996C" wp14:editId="165A7E02">
            <wp:extent cx="6159500" cy="2209800"/>
            <wp:effectExtent l="0" t="0" r="0" b="0"/>
            <wp:docPr id="19246106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6159500" cy="2209800"/>
                    </a:xfrm>
                    <a:prstGeom prst="rect">
                      <a:avLst/>
                    </a:prstGeom>
                    <a:ln/>
                  </pic:spPr>
                </pic:pic>
              </a:graphicData>
            </a:graphic>
          </wp:inline>
        </w:drawing>
      </w:r>
    </w:p>
    <w:p w14:paraId="64023614" w14:textId="77777777" w:rsidR="00B356BA" w:rsidRDefault="00000000">
      <w:pPr>
        <w:spacing w:before="240" w:after="240"/>
        <w:jc w:val="both"/>
        <w:rPr>
          <w:b/>
        </w:rPr>
      </w:pPr>
      <w:r>
        <w:rPr>
          <w:b/>
        </w:rPr>
        <w:t>Kiểm tra giá trị thiếu và ngoại lai:</w:t>
      </w:r>
    </w:p>
    <w:p w14:paraId="43E19BF8" w14:textId="77777777" w:rsidR="00B356BA" w:rsidRDefault="00000000">
      <w:pPr>
        <w:spacing w:before="240" w:after="240"/>
        <w:ind w:firstLine="720"/>
        <w:jc w:val="both"/>
      </w:pPr>
      <w:r>
        <w:t>Đảm bảo không còn giá trị thiếu hoặc ngoại lai ảnh hưởng đến mô hình.</w:t>
      </w:r>
    </w:p>
    <w:p w14:paraId="412958DA" w14:textId="77777777" w:rsidR="00B356BA" w:rsidRDefault="00000000">
      <w:pPr>
        <w:spacing w:before="240" w:after="240"/>
        <w:jc w:val="both"/>
        <w:rPr>
          <w:b/>
          <w:color w:val="000000"/>
        </w:rPr>
      </w:pPr>
      <w:r>
        <w:rPr>
          <w:noProof/>
        </w:rPr>
        <w:drawing>
          <wp:inline distT="114300" distB="114300" distL="114300" distR="114300" wp14:anchorId="28A0C7ED" wp14:editId="3B22A797">
            <wp:extent cx="6159500" cy="1600200"/>
            <wp:effectExtent l="0" t="0" r="0" b="0"/>
            <wp:docPr id="19246106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6159500" cy="1600200"/>
                    </a:xfrm>
                    <a:prstGeom prst="rect">
                      <a:avLst/>
                    </a:prstGeom>
                    <a:ln/>
                  </pic:spPr>
                </pic:pic>
              </a:graphicData>
            </a:graphic>
          </wp:inline>
        </w:drawing>
      </w:r>
    </w:p>
    <w:p w14:paraId="6A428247" w14:textId="77777777" w:rsidR="00B356BA" w:rsidRDefault="00000000">
      <w:pPr>
        <w:pStyle w:val="Heading3"/>
        <w:ind w:right="175" w:firstLine="160"/>
        <w:rPr>
          <w:sz w:val="26"/>
          <w:szCs w:val="26"/>
        </w:rPr>
      </w:pPr>
      <w:bookmarkStart w:id="2282" w:name="_Toc184828833"/>
      <w:r>
        <w:rPr>
          <w:sz w:val="26"/>
          <w:szCs w:val="26"/>
        </w:rPr>
        <w:t>4.2.2. Đánh giá độ quan trọng của đặc trưng</w:t>
      </w:r>
      <w:bookmarkEnd w:id="2282"/>
    </w:p>
    <w:p w14:paraId="148CCAE4" w14:textId="77777777" w:rsidR="00B356BA" w:rsidRDefault="00000000">
      <w:pPr>
        <w:spacing w:before="240" w:after="240"/>
        <w:ind w:firstLine="720"/>
        <w:jc w:val="both"/>
      </w:pPr>
      <w:r>
        <w:t>Xác định những đặc trưng nào có ảnh hưởng lớn nhất đến mục tiêu dự đoán, giúp giảm chiều dữ liệu và tăng hiệu suất mô hình.</w:t>
      </w:r>
    </w:p>
    <w:p w14:paraId="78505249" w14:textId="77777777" w:rsidR="00B356BA" w:rsidRDefault="00000000">
      <w:pPr>
        <w:numPr>
          <w:ilvl w:val="0"/>
          <w:numId w:val="41"/>
        </w:numPr>
        <w:spacing w:before="240" w:after="240"/>
      </w:pPr>
      <w:r>
        <w:rPr>
          <w:b/>
        </w:rPr>
        <w:t>Phân tích tương quan:</w:t>
      </w:r>
      <w:r>
        <w:rPr>
          <w:b/>
        </w:rPr>
        <w:br/>
      </w:r>
      <w:r>
        <w:lastRenderedPageBreak/>
        <w:t>Tính toán hệ số tương quan giữa các đặc trưng và mục tiêu để nhận diện các đặc trưng mạnh mẽ.</w:t>
      </w:r>
    </w:p>
    <w:p w14:paraId="3C71A2F8" w14:textId="77777777" w:rsidR="00B356BA" w:rsidRDefault="00000000">
      <w:pPr>
        <w:spacing w:before="240" w:after="240"/>
      </w:pPr>
      <w:r>
        <w:rPr>
          <w:noProof/>
        </w:rPr>
        <w:drawing>
          <wp:inline distT="114300" distB="114300" distL="114300" distR="114300" wp14:anchorId="3B841330" wp14:editId="54E0EF47">
            <wp:extent cx="6159500" cy="1828800"/>
            <wp:effectExtent l="0" t="0" r="0" b="0"/>
            <wp:docPr id="19246106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6159500" cy="1828800"/>
                    </a:xfrm>
                    <a:prstGeom prst="rect">
                      <a:avLst/>
                    </a:prstGeom>
                    <a:ln/>
                  </pic:spPr>
                </pic:pic>
              </a:graphicData>
            </a:graphic>
          </wp:inline>
        </w:drawing>
      </w:r>
    </w:p>
    <w:p w14:paraId="6E85E606" w14:textId="77777777" w:rsidR="00B356BA" w:rsidRDefault="00000000">
      <w:pPr>
        <w:numPr>
          <w:ilvl w:val="0"/>
          <w:numId w:val="55"/>
        </w:numPr>
        <w:spacing w:before="240" w:after="240"/>
        <w:jc w:val="both"/>
        <w:rPr>
          <w:b/>
        </w:rPr>
      </w:pPr>
      <w:r>
        <w:rPr>
          <w:b/>
        </w:rPr>
        <w:t>Sử dụng các phương pháp đánh giá độ quan trọng:</w:t>
      </w:r>
    </w:p>
    <w:p w14:paraId="21D65D88" w14:textId="77777777" w:rsidR="00B356BA" w:rsidRDefault="00000000">
      <w:pPr>
        <w:spacing w:before="240" w:after="240"/>
        <w:ind w:firstLine="720"/>
        <w:jc w:val="both"/>
      </w:pPr>
      <w:r>
        <w:t>Áp dụng các thuật toán học máy như Random Forest để đánh giá tầm quan trọng của các đặc trưng.</w:t>
      </w:r>
    </w:p>
    <w:p w14:paraId="37CEECDE" w14:textId="77777777" w:rsidR="00B356BA" w:rsidRDefault="00000000">
      <w:pPr>
        <w:spacing w:before="240" w:after="240"/>
        <w:jc w:val="both"/>
      </w:pPr>
      <w:r>
        <w:rPr>
          <w:noProof/>
        </w:rPr>
        <w:drawing>
          <wp:inline distT="114300" distB="114300" distL="114300" distR="114300" wp14:anchorId="544864A3" wp14:editId="7849A5FE">
            <wp:extent cx="6159500" cy="4127500"/>
            <wp:effectExtent l="0" t="0" r="0" b="0"/>
            <wp:docPr id="19246106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6159500" cy="4127500"/>
                    </a:xfrm>
                    <a:prstGeom prst="rect">
                      <a:avLst/>
                    </a:prstGeom>
                    <a:ln/>
                  </pic:spPr>
                </pic:pic>
              </a:graphicData>
            </a:graphic>
          </wp:inline>
        </w:drawing>
      </w:r>
    </w:p>
    <w:p w14:paraId="1861DEE9" w14:textId="77777777" w:rsidR="00B356BA" w:rsidRDefault="00B356BA">
      <w:pPr>
        <w:pBdr>
          <w:top w:val="nil"/>
          <w:left w:val="nil"/>
          <w:bottom w:val="nil"/>
          <w:right w:val="nil"/>
          <w:between w:val="nil"/>
        </w:pBdr>
        <w:ind w:right="175"/>
        <w:jc w:val="both"/>
      </w:pPr>
    </w:p>
    <w:p w14:paraId="7DB15773" w14:textId="77777777" w:rsidR="00B356BA" w:rsidRDefault="00B356BA">
      <w:pPr>
        <w:pStyle w:val="Heading2"/>
        <w:ind w:left="0" w:right="175"/>
        <w:rPr>
          <w:sz w:val="26"/>
          <w:szCs w:val="26"/>
        </w:rPr>
      </w:pPr>
      <w:bookmarkStart w:id="2283" w:name="_heading=h.uripzycwhk4g" w:colFirst="0" w:colLast="0"/>
      <w:bookmarkEnd w:id="2283"/>
    </w:p>
    <w:p w14:paraId="1774C992" w14:textId="77777777" w:rsidR="00B356BA" w:rsidRDefault="00B356BA">
      <w:pPr>
        <w:pStyle w:val="Heading2"/>
        <w:ind w:left="0" w:right="175"/>
        <w:rPr>
          <w:sz w:val="26"/>
          <w:szCs w:val="26"/>
        </w:rPr>
      </w:pPr>
      <w:bookmarkStart w:id="2284" w:name="_heading=h.jtzb1z2kxpi" w:colFirst="0" w:colLast="0"/>
      <w:bookmarkEnd w:id="2284"/>
    </w:p>
    <w:p w14:paraId="7665A400" w14:textId="77777777" w:rsidR="00B356BA" w:rsidRDefault="00B356BA">
      <w:pPr>
        <w:pBdr>
          <w:top w:val="nil"/>
          <w:left w:val="nil"/>
          <w:bottom w:val="nil"/>
          <w:right w:val="nil"/>
          <w:between w:val="nil"/>
        </w:pBdr>
        <w:ind w:right="175"/>
        <w:jc w:val="both"/>
      </w:pPr>
    </w:p>
    <w:p w14:paraId="34519C85" w14:textId="77777777" w:rsidR="00B356BA" w:rsidRDefault="00000000">
      <w:pPr>
        <w:pStyle w:val="Heading2"/>
        <w:spacing w:before="280" w:after="80"/>
        <w:ind w:left="0" w:right="175"/>
        <w:rPr>
          <w:sz w:val="26"/>
          <w:szCs w:val="26"/>
        </w:rPr>
      </w:pPr>
      <w:bookmarkStart w:id="2285" w:name="_Toc184828834"/>
      <w:r>
        <w:rPr>
          <w:sz w:val="26"/>
          <w:szCs w:val="26"/>
        </w:rPr>
        <w:t>4.3. Ứng dụng trích xuất và phân tích đặc trưng trong mã nguồn</w:t>
      </w:r>
      <w:bookmarkEnd w:id="2285"/>
    </w:p>
    <w:p w14:paraId="39EE725C" w14:textId="77777777" w:rsidR="00B356BA" w:rsidRDefault="00000000">
      <w:pPr>
        <w:spacing w:before="240" w:after="240"/>
        <w:ind w:firstLine="720"/>
        <w:jc w:val="both"/>
      </w:pPr>
      <w:r>
        <w:t>Để minh họa cách các bước trích xuất và phân tích đặc trưng được thực hiện trong thực tế, chúng ta sẽ xem xét các đoạn mã Python cụ thể được sử dụng trong quá trình xử lý dữ liệu và xây dựng mô hình.</w:t>
      </w:r>
    </w:p>
    <w:p w14:paraId="0BA5F74F" w14:textId="77777777" w:rsidR="00B356BA" w:rsidRDefault="00000000">
      <w:pPr>
        <w:pStyle w:val="Heading3"/>
        <w:ind w:right="175" w:firstLine="160"/>
        <w:rPr>
          <w:color w:val="188038"/>
          <w:sz w:val="26"/>
          <w:szCs w:val="26"/>
        </w:rPr>
      </w:pPr>
      <w:bookmarkStart w:id="2286" w:name="_Toc184828835"/>
      <w:r>
        <w:rPr>
          <w:sz w:val="26"/>
          <w:szCs w:val="26"/>
        </w:rPr>
        <w:t xml:space="preserve">4.3.1. Định nghĩa lớp </w:t>
      </w:r>
      <w:r>
        <w:rPr>
          <w:color w:val="188038"/>
          <w:sz w:val="26"/>
          <w:szCs w:val="26"/>
        </w:rPr>
        <w:t>Stock Prediction Model</w:t>
      </w:r>
      <w:bookmarkEnd w:id="2286"/>
    </w:p>
    <w:p w14:paraId="790D5AE7" w14:textId="77777777" w:rsidR="00B356BA" w:rsidRDefault="00000000">
      <w:pPr>
        <w:spacing w:before="240" w:after="240"/>
        <w:ind w:firstLine="720"/>
        <w:jc w:val="both"/>
      </w:pPr>
      <w:r>
        <w:t xml:space="preserve">Lớp </w:t>
      </w:r>
      <w:r>
        <w:rPr>
          <w:color w:val="188038"/>
        </w:rPr>
        <w:t>Stock Prediction Model</w:t>
      </w:r>
      <w:r>
        <w:t xml:space="preserve"> chịu trách nhiệm tải dữ liệu, tiền xử lý, trích xuất đặc trưng, huấn luyện mô hình Ridge Linear Regression, đánh giá hiệu suất mô hình và trực quan hóa kết quả.</w:t>
      </w:r>
    </w:p>
    <w:p w14:paraId="10653B85" w14:textId="77777777" w:rsidR="00B356BA" w:rsidRDefault="00B356BA">
      <w:pPr>
        <w:spacing w:before="240" w:after="240"/>
        <w:jc w:val="both"/>
      </w:pPr>
    </w:p>
    <w:p w14:paraId="16A90A80" w14:textId="77777777" w:rsidR="00B356BA" w:rsidRDefault="00000000">
      <w:pPr>
        <w:spacing w:before="240" w:after="240"/>
        <w:jc w:val="both"/>
      </w:pPr>
      <w:r>
        <w:rPr>
          <w:noProof/>
        </w:rPr>
        <w:lastRenderedPageBreak/>
        <w:drawing>
          <wp:inline distT="114300" distB="114300" distL="114300" distR="114300" wp14:anchorId="3C71E6E0" wp14:editId="78B304E6">
            <wp:extent cx="6159500" cy="5613400"/>
            <wp:effectExtent l="0" t="0" r="0" b="0"/>
            <wp:docPr id="19246106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6159500" cy="5613400"/>
                    </a:xfrm>
                    <a:prstGeom prst="rect">
                      <a:avLst/>
                    </a:prstGeom>
                    <a:ln/>
                  </pic:spPr>
                </pic:pic>
              </a:graphicData>
            </a:graphic>
          </wp:inline>
        </w:drawing>
      </w:r>
    </w:p>
    <w:p w14:paraId="6E049847" w14:textId="77777777" w:rsidR="00B356BA" w:rsidRDefault="00B356BA">
      <w:pPr>
        <w:spacing w:before="240" w:after="240"/>
        <w:jc w:val="both"/>
        <w:rPr>
          <w:b/>
        </w:rPr>
      </w:pPr>
    </w:p>
    <w:p w14:paraId="4152DC72" w14:textId="77777777" w:rsidR="00B356BA" w:rsidRDefault="00000000">
      <w:pPr>
        <w:numPr>
          <w:ilvl w:val="0"/>
          <w:numId w:val="43"/>
        </w:numPr>
        <w:spacing w:before="240" w:after="0"/>
      </w:pPr>
      <w:r>
        <w:rPr>
          <w:b/>
        </w:rPr>
        <w:t>Khởi tạo lớp:</w:t>
      </w:r>
      <w:r>
        <w:t xml:space="preserve"> Lớp </w:t>
      </w:r>
      <w:r>
        <w:rPr>
          <w:color w:val="188038"/>
        </w:rPr>
        <w:t>Stock Prediction Model</w:t>
      </w:r>
      <w:r>
        <w:t xml:space="preserve"> được khởi tạo với đường dẫn tới file dữ liệu, thư mục lưu kết quả và thư mục lưu kết quả so sánh.</w:t>
      </w:r>
    </w:p>
    <w:p w14:paraId="22DFD69C" w14:textId="77777777" w:rsidR="00B356BA" w:rsidRDefault="00000000">
      <w:pPr>
        <w:numPr>
          <w:ilvl w:val="0"/>
          <w:numId w:val="43"/>
        </w:numPr>
        <w:spacing w:before="0" w:after="0"/>
      </w:pPr>
      <w:r>
        <w:rPr>
          <w:b/>
        </w:rPr>
        <w:t>Định nghĩa đường dẫn lưu kết quả:</w:t>
      </w:r>
      <w:r>
        <w:t xml:space="preserve"> Dựa trên đường dẫn dữ liệu đầu vào, lớp sẽ tạo ra đường dẫn cho file kết quả </w:t>
      </w:r>
      <w:r>
        <w:rPr>
          <w:color w:val="188038"/>
        </w:rPr>
        <w:t>.txt</w:t>
      </w:r>
      <w:r>
        <w:t xml:space="preserve"> và các file so sánh </w:t>
      </w:r>
      <w:r>
        <w:rPr>
          <w:color w:val="188038"/>
        </w:rPr>
        <w:t>.csv</w:t>
      </w:r>
      <w:r>
        <w:t>.</w:t>
      </w:r>
    </w:p>
    <w:p w14:paraId="0038E64F" w14:textId="77777777" w:rsidR="00B356BA" w:rsidRDefault="00000000">
      <w:pPr>
        <w:numPr>
          <w:ilvl w:val="0"/>
          <w:numId w:val="43"/>
        </w:numPr>
        <w:spacing w:before="0" w:after="240"/>
      </w:pPr>
      <w:r>
        <w:rPr>
          <w:b/>
        </w:rPr>
        <w:t>Khởi tạo các scaler:</w:t>
      </w:r>
      <w:r>
        <w:t xml:space="preserve"> Sử dụng </w:t>
      </w:r>
      <w:r>
        <w:rPr>
          <w:color w:val="188038"/>
        </w:rPr>
        <w:t>MinMaxScaler</w:t>
      </w:r>
      <w:r>
        <w:t xml:space="preserve"> để chuẩn hóa dữ liệu, đảm bảo rằng các đặc trưng đều nằm trong cùng một khoảng giá trị (0, 1).</w:t>
      </w:r>
    </w:p>
    <w:p w14:paraId="21E80AB1" w14:textId="77777777" w:rsidR="00B356BA" w:rsidRDefault="00B356BA">
      <w:pPr>
        <w:spacing w:before="0" w:after="240"/>
        <w:ind w:left="720"/>
      </w:pPr>
    </w:p>
    <w:p w14:paraId="5DEEDF4C" w14:textId="77777777" w:rsidR="00B356BA" w:rsidRDefault="00000000">
      <w:pPr>
        <w:pStyle w:val="Heading3"/>
        <w:ind w:right="175" w:firstLine="160"/>
        <w:rPr>
          <w:sz w:val="26"/>
          <w:szCs w:val="26"/>
        </w:rPr>
      </w:pPr>
      <w:bookmarkStart w:id="2287" w:name="_Toc184828836"/>
      <w:r>
        <w:rPr>
          <w:sz w:val="26"/>
          <w:szCs w:val="26"/>
        </w:rPr>
        <w:t>4.3.2. Tải và tiền xử lý dữ liệu</w:t>
      </w:r>
      <w:bookmarkEnd w:id="2287"/>
    </w:p>
    <w:p w14:paraId="2FF95B46" w14:textId="77777777" w:rsidR="00B356BA" w:rsidRDefault="00000000">
      <w:pPr>
        <w:spacing w:before="240" w:after="240"/>
        <w:ind w:firstLine="720"/>
        <w:jc w:val="both"/>
      </w:pPr>
      <w:r>
        <w:t xml:space="preserve">Phương thức </w:t>
      </w:r>
      <w:r>
        <w:rPr>
          <w:color w:val="188038"/>
        </w:rPr>
        <w:t>load_and_preprocess_data</w:t>
      </w:r>
      <w:r>
        <w:t xml:space="preserve"> chịu trách nhiệm tải dữ liệu từ file CSV, chuẩn </w:t>
      </w:r>
      <w:r>
        <w:lastRenderedPageBreak/>
        <w:t>hóa, chia tập dữ liệu thành tập huấn luyện và tập kiểm tra.</w:t>
      </w:r>
    </w:p>
    <w:p w14:paraId="0C2F5F27" w14:textId="77777777" w:rsidR="00B356BA" w:rsidRDefault="00000000">
      <w:pPr>
        <w:ind w:right="175"/>
        <w:jc w:val="both"/>
      </w:pPr>
      <w:r>
        <w:rPr>
          <w:b/>
        </w:rPr>
        <w:t>Tải dữ liệu:</w:t>
      </w:r>
      <w:r>
        <w:t xml:space="preserve"> Đọc dữ liệu từ file CSV và tạo thêm cột </w:t>
      </w:r>
      <w:r>
        <w:rPr>
          <w:color w:val="188038"/>
        </w:rPr>
        <w:t>close_tomor</w:t>
      </w:r>
      <w:r>
        <w:t xml:space="preserve"> để dự đoán giá đóng cửa của ngày tiếp theo.</w:t>
      </w:r>
    </w:p>
    <w:p w14:paraId="10622307" w14:textId="77777777" w:rsidR="00B356BA" w:rsidRDefault="00000000">
      <w:pPr>
        <w:ind w:right="175"/>
        <w:jc w:val="both"/>
      </w:pPr>
      <w:r>
        <w:rPr>
          <w:b/>
        </w:rPr>
        <w:t>Xử lý dữ liệu:</w:t>
      </w:r>
      <w:r>
        <w:t xml:space="preserve"> Loại bỏ dòng cuối cùng vì </w:t>
      </w:r>
      <w:r>
        <w:rPr>
          <w:color w:val="188038"/>
        </w:rPr>
        <w:t>close_tomor</w:t>
      </w:r>
      <w:r>
        <w:t xml:space="preserve"> bị thiếu và loại bỏ cột </w:t>
      </w:r>
      <w:r>
        <w:rPr>
          <w:color w:val="188038"/>
        </w:rPr>
        <w:t>close</w:t>
      </w:r>
      <w:r>
        <w:t xml:space="preserve"> ban đầu.</w:t>
      </w:r>
    </w:p>
    <w:p w14:paraId="1FE67E70" w14:textId="77777777" w:rsidR="00B356BA" w:rsidRDefault="00000000">
      <w:pPr>
        <w:ind w:right="175"/>
        <w:jc w:val="both"/>
      </w:pPr>
      <w:r>
        <w:rPr>
          <w:b/>
        </w:rPr>
        <w:t>Định nghĩa đặc trưng và mục tiêu:</w:t>
      </w:r>
      <w:r>
        <w:t xml:space="preserve"> Các đặc trưng là tất cả các cột trừ </w:t>
      </w:r>
      <w:r>
        <w:rPr>
          <w:color w:val="188038"/>
        </w:rPr>
        <w:t>close_tomor</w:t>
      </w:r>
      <w:r>
        <w:t xml:space="preserve"> và </w:t>
      </w:r>
      <w:r>
        <w:rPr>
          <w:color w:val="188038"/>
        </w:rPr>
        <w:t>time</w:t>
      </w:r>
      <w:r>
        <w:t xml:space="preserve">, trong khi mục tiêu là </w:t>
      </w:r>
      <w:r>
        <w:rPr>
          <w:color w:val="188038"/>
        </w:rPr>
        <w:t>close_tomor</w:t>
      </w:r>
      <w:r>
        <w:t>.</w:t>
      </w:r>
    </w:p>
    <w:p w14:paraId="688D5FAF" w14:textId="77777777" w:rsidR="00B356BA" w:rsidRDefault="00000000">
      <w:pPr>
        <w:ind w:right="175"/>
        <w:jc w:val="both"/>
      </w:pPr>
      <w:r>
        <w:rPr>
          <w:b/>
        </w:rPr>
        <w:t>Chuẩn hóa dữ liệu:</w:t>
      </w:r>
      <w:r>
        <w:t xml:space="preserve"> Sử dụng </w:t>
      </w:r>
      <w:r>
        <w:rPr>
          <w:color w:val="188038"/>
        </w:rPr>
        <w:t>MinMaxScaler</w:t>
      </w:r>
      <w:r>
        <w:t xml:space="preserve"> để chuẩn hóa các đặc trưng và mục tiêu.</w:t>
      </w:r>
    </w:p>
    <w:p w14:paraId="129CA3FA" w14:textId="77777777" w:rsidR="00B356BA" w:rsidRDefault="00000000">
      <w:pPr>
        <w:ind w:right="175"/>
        <w:jc w:val="both"/>
      </w:pPr>
      <w:r>
        <w:rPr>
          <w:b/>
        </w:rPr>
        <w:t>Chia dữ liệu:</w:t>
      </w:r>
      <w:r>
        <w:t xml:space="preserve"> Chia dữ liệu thành tập huấn luyện và tập kiểm tra với tỉ lệ 75% - 25%, không trộn dữ liệu (</w:t>
      </w:r>
      <w:r>
        <w:rPr>
          <w:color w:val="188038"/>
        </w:rPr>
        <w:t>shuffle=False</w:t>
      </w:r>
      <w:r>
        <w:t>) để giữ tính liên tục thời gian.</w:t>
      </w:r>
    </w:p>
    <w:p w14:paraId="1E4B7AC6" w14:textId="77777777" w:rsidR="00B356BA" w:rsidRDefault="00B356BA">
      <w:pPr>
        <w:pBdr>
          <w:top w:val="nil"/>
          <w:left w:val="nil"/>
          <w:bottom w:val="nil"/>
          <w:right w:val="nil"/>
          <w:between w:val="nil"/>
        </w:pBdr>
        <w:ind w:right="175"/>
        <w:jc w:val="both"/>
      </w:pPr>
    </w:p>
    <w:p w14:paraId="50B1C64F" w14:textId="77777777" w:rsidR="00B356BA" w:rsidRDefault="00000000">
      <w:pPr>
        <w:pStyle w:val="Heading3"/>
        <w:ind w:left="0" w:right="175"/>
        <w:rPr>
          <w:sz w:val="26"/>
          <w:szCs w:val="26"/>
        </w:rPr>
      </w:pPr>
      <w:bookmarkStart w:id="2288" w:name="_Toc184828837"/>
      <w:r>
        <w:rPr>
          <w:sz w:val="26"/>
          <w:szCs w:val="26"/>
        </w:rPr>
        <w:t>4.3.3. Huấn luyện mô hình</w:t>
      </w:r>
      <w:bookmarkEnd w:id="2288"/>
    </w:p>
    <w:p w14:paraId="4F11B05F" w14:textId="77777777" w:rsidR="00B356BA" w:rsidRDefault="00000000">
      <w:pPr>
        <w:spacing w:before="240" w:after="240"/>
        <w:ind w:firstLine="720"/>
        <w:jc w:val="both"/>
      </w:pPr>
      <w:r>
        <w:t xml:space="preserve">Phương thức </w:t>
      </w:r>
      <w:r>
        <w:rPr>
          <w:color w:val="188038"/>
        </w:rPr>
        <w:t>train_model</w:t>
      </w:r>
      <w:r>
        <w:t xml:space="preserve"> sử dụng Ridge Linear Regression để huấn luyện mô hình trên tập huấn luyện đã chuẩn hóa.</w:t>
      </w:r>
    </w:p>
    <w:p w14:paraId="74A80706" w14:textId="77777777" w:rsidR="00B356BA" w:rsidRDefault="00000000">
      <w:pPr>
        <w:spacing w:before="240" w:after="240"/>
        <w:jc w:val="both"/>
      </w:pPr>
      <w:r>
        <w:rPr>
          <w:noProof/>
        </w:rPr>
        <w:drawing>
          <wp:inline distT="114300" distB="114300" distL="114300" distR="114300" wp14:anchorId="06CFF07B" wp14:editId="72495B26">
            <wp:extent cx="4610100" cy="1419225"/>
            <wp:effectExtent l="0" t="0" r="0" b="0"/>
            <wp:docPr id="19246106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4610100" cy="1419225"/>
                    </a:xfrm>
                    <a:prstGeom prst="rect">
                      <a:avLst/>
                    </a:prstGeom>
                    <a:ln/>
                  </pic:spPr>
                </pic:pic>
              </a:graphicData>
            </a:graphic>
          </wp:inline>
        </w:drawing>
      </w:r>
    </w:p>
    <w:p w14:paraId="6D225B33" w14:textId="77777777" w:rsidR="00B356BA" w:rsidRDefault="00000000">
      <w:pPr>
        <w:spacing w:before="240" w:after="240"/>
        <w:jc w:val="both"/>
        <w:rPr>
          <w:b/>
        </w:rPr>
      </w:pPr>
      <w:r>
        <w:rPr>
          <w:b/>
        </w:rPr>
        <w:t>Giải thích:</w:t>
      </w:r>
    </w:p>
    <w:p w14:paraId="5A11B4A1" w14:textId="77777777" w:rsidR="00B356BA" w:rsidRDefault="00000000">
      <w:pPr>
        <w:numPr>
          <w:ilvl w:val="0"/>
          <w:numId w:val="3"/>
        </w:numPr>
        <w:spacing w:before="240" w:after="240"/>
      </w:pPr>
      <w:r>
        <w:rPr>
          <w:b/>
        </w:rPr>
        <w:t>Ridge Linear Regression:</w:t>
      </w:r>
      <w:r>
        <w:t xml:space="preserve"> Phương pháp này thêm hình phạt vào tổng bình phương các hệ số hồi quy để ngăn ngừa hiện tượng overfitting. Tham số </w:t>
      </w:r>
      <w:r>
        <w:rPr>
          <w:color w:val="188038"/>
        </w:rPr>
        <w:t>alpha</w:t>
      </w:r>
      <w:r>
        <w:t xml:space="preserve"> kiểm soát mức độ phạt.</w:t>
      </w:r>
    </w:p>
    <w:p w14:paraId="744B5D20" w14:textId="77777777" w:rsidR="00B356BA" w:rsidRDefault="00000000">
      <w:pPr>
        <w:pStyle w:val="Heading3"/>
        <w:ind w:firstLine="160"/>
        <w:rPr>
          <w:sz w:val="26"/>
          <w:szCs w:val="26"/>
        </w:rPr>
      </w:pPr>
      <w:bookmarkStart w:id="2289" w:name="_Toc184828838"/>
      <w:r>
        <w:rPr>
          <w:sz w:val="26"/>
          <w:szCs w:val="26"/>
        </w:rPr>
        <w:t>4.3.4. Đánh giá mô hình</w:t>
      </w:r>
      <w:bookmarkEnd w:id="2289"/>
    </w:p>
    <w:p w14:paraId="0A409043" w14:textId="77777777" w:rsidR="00B356BA" w:rsidRDefault="00000000">
      <w:pPr>
        <w:spacing w:before="240" w:after="240"/>
        <w:ind w:firstLine="720"/>
      </w:pPr>
      <w:r>
        <w:t xml:space="preserve">Phương thức </w:t>
      </w:r>
      <w:r>
        <w:rPr>
          <w:color w:val="188038"/>
        </w:rPr>
        <w:t>evaluate_model</w:t>
      </w:r>
      <w:r>
        <w:t xml:space="preserve"> tính toán các chỉ số đánh giá hiệu suất của mô hình trên cả tập huấn luyện và tập kiểm tra.</w:t>
      </w:r>
    </w:p>
    <w:p w14:paraId="69EB02B9" w14:textId="77777777" w:rsidR="00B356BA" w:rsidRDefault="00B356BA">
      <w:pPr>
        <w:spacing w:before="240" w:after="240"/>
      </w:pPr>
    </w:p>
    <w:p w14:paraId="77D46FBC" w14:textId="77777777" w:rsidR="00B356BA" w:rsidRDefault="00000000">
      <w:pPr>
        <w:spacing w:before="240" w:after="240"/>
      </w:pPr>
      <w:r>
        <w:rPr>
          <w:noProof/>
        </w:rPr>
        <w:lastRenderedPageBreak/>
        <w:drawing>
          <wp:inline distT="114300" distB="114300" distL="114300" distR="114300" wp14:anchorId="033AB10D" wp14:editId="7DA6F717">
            <wp:extent cx="5915025" cy="3219450"/>
            <wp:effectExtent l="0" t="0" r="0" b="0"/>
            <wp:docPr id="19246106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915025" cy="3219450"/>
                    </a:xfrm>
                    <a:prstGeom prst="rect">
                      <a:avLst/>
                    </a:prstGeom>
                    <a:ln/>
                  </pic:spPr>
                </pic:pic>
              </a:graphicData>
            </a:graphic>
          </wp:inline>
        </w:drawing>
      </w:r>
    </w:p>
    <w:p w14:paraId="2BCF7B28" w14:textId="77777777" w:rsidR="00B356BA" w:rsidRDefault="00000000">
      <w:pPr>
        <w:spacing w:before="240" w:after="240"/>
      </w:pPr>
      <w:r>
        <w:rPr>
          <w:b/>
        </w:rPr>
        <w:t>Inverse Transform:</w:t>
      </w:r>
      <w:r>
        <w:t xml:space="preserve"> Chuyển đổi các giá trị đã được chuẩn hóa trở lại giá trị gốc để dễ dàng hiểu và đánh giá.</w:t>
      </w:r>
    </w:p>
    <w:p w14:paraId="51B46ABF" w14:textId="77777777" w:rsidR="00B356BA" w:rsidRDefault="00000000">
      <w:pPr>
        <w:spacing w:before="240" w:after="240"/>
        <w:rPr>
          <w:b/>
        </w:rPr>
      </w:pPr>
      <w:r>
        <w:rPr>
          <w:b/>
        </w:rPr>
        <w:t>Tính toán các chỉ số đánh giá:</w:t>
      </w:r>
    </w:p>
    <w:p w14:paraId="11700A97" w14:textId="77777777" w:rsidR="00B356BA" w:rsidRDefault="00000000">
      <w:pPr>
        <w:numPr>
          <w:ilvl w:val="0"/>
          <w:numId w:val="7"/>
        </w:numPr>
        <w:spacing w:before="240" w:after="0"/>
      </w:pPr>
      <w:r>
        <w:rPr>
          <w:b/>
        </w:rPr>
        <w:t>R2 Score:</w:t>
      </w:r>
      <w:r>
        <w:t xml:space="preserve"> Đo lường mức độ phù hợp của mô hình với dữ liệu.</w:t>
      </w:r>
    </w:p>
    <w:p w14:paraId="1252F73C" w14:textId="77777777" w:rsidR="00B356BA" w:rsidRDefault="00000000">
      <w:pPr>
        <w:numPr>
          <w:ilvl w:val="0"/>
          <w:numId w:val="7"/>
        </w:numPr>
        <w:spacing w:before="0" w:after="0"/>
      </w:pPr>
      <w:r>
        <w:rPr>
          <w:b/>
        </w:rPr>
        <w:t>MSE (Mean Squared Error):</w:t>
      </w:r>
      <w:r>
        <w:t xml:space="preserve"> Đo lường trung bình bình phương sai số.</w:t>
      </w:r>
    </w:p>
    <w:p w14:paraId="13E36B00" w14:textId="77777777" w:rsidR="00B356BA" w:rsidRDefault="00000000">
      <w:pPr>
        <w:numPr>
          <w:ilvl w:val="0"/>
          <w:numId w:val="7"/>
        </w:numPr>
        <w:spacing w:before="0" w:after="0"/>
      </w:pPr>
      <w:r>
        <w:rPr>
          <w:b/>
        </w:rPr>
        <w:t>RMSE (Root Mean Squared Error):</w:t>
      </w:r>
      <w:r>
        <w:t xml:space="preserve"> Đo lường sai số trung bình.</w:t>
      </w:r>
    </w:p>
    <w:p w14:paraId="168CAD4E" w14:textId="77777777" w:rsidR="00B356BA" w:rsidRDefault="00000000">
      <w:pPr>
        <w:numPr>
          <w:ilvl w:val="0"/>
          <w:numId w:val="7"/>
        </w:numPr>
        <w:spacing w:before="0" w:after="0"/>
      </w:pPr>
      <w:r>
        <w:rPr>
          <w:b/>
        </w:rPr>
        <w:t>MAE (Mean Absolute Error):</w:t>
      </w:r>
      <w:r>
        <w:t xml:space="preserve"> Đo lường sai số trung bình tuyệt đối.</w:t>
      </w:r>
    </w:p>
    <w:p w14:paraId="2DE135B2" w14:textId="77777777" w:rsidR="00B356BA" w:rsidRDefault="00000000">
      <w:pPr>
        <w:numPr>
          <w:ilvl w:val="0"/>
          <w:numId w:val="7"/>
        </w:numPr>
        <w:spacing w:before="0" w:after="0"/>
      </w:pPr>
      <w:r>
        <w:rPr>
          <w:b/>
        </w:rPr>
        <w:t>MAPE (Mean Absolute Percentage Error):</w:t>
      </w:r>
      <w:r>
        <w:t xml:space="preserve"> Đo lường sai số trung bình tuyệt đối theo tỷ lệ phần trăm.</w:t>
      </w:r>
    </w:p>
    <w:p w14:paraId="33D5B585" w14:textId="77777777" w:rsidR="00B356BA" w:rsidRDefault="00000000">
      <w:pPr>
        <w:numPr>
          <w:ilvl w:val="0"/>
          <w:numId w:val="7"/>
        </w:numPr>
        <w:spacing w:before="0" w:after="240"/>
      </w:pPr>
      <w:r>
        <w:rPr>
          <w:b/>
        </w:rPr>
        <w:t>Directional Accuracy (DA):</w:t>
      </w:r>
      <w:r>
        <w:t xml:space="preserve"> Đo lường tỷ lệ dự đoán đúng hướng biến động giá.</w:t>
      </w:r>
    </w:p>
    <w:p w14:paraId="28A19093" w14:textId="77777777" w:rsidR="00B356BA" w:rsidRDefault="00000000">
      <w:pPr>
        <w:spacing w:before="240" w:after="240"/>
      </w:pPr>
      <w:r>
        <w:rPr>
          <w:b/>
        </w:rPr>
        <w:t>Lưu kết quả đánh giá:</w:t>
      </w:r>
      <w:r>
        <w:t xml:space="preserve"> Các chỉ số này được lưu vào file </w:t>
      </w:r>
      <w:r>
        <w:rPr>
          <w:color w:val="188038"/>
        </w:rPr>
        <w:t>.txt</w:t>
      </w:r>
      <w:r>
        <w:t xml:space="preserve"> và một file so sánh </w:t>
      </w:r>
      <w:r>
        <w:rPr>
          <w:color w:val="188038"/>
        </w:rPr>
        <w:t>.csv</w:t>
      </w:r>
      <w:r>
        <w:t xml:space="preserve"> để dễ dàng tra cứu và phân tích sau này.</w:t>
      </w:r>
    </w:p>
    <w:p w14:paraId="59342866" w14:textId="77777777" w:rsidR="00B356BA" w:rsidRDefault="00B356BA">
      <w:pPr>
        <w:pStyle w:val="Heading3"/>
        <w:ind w:left="0"/>
        <w:rPr>
          <w:sz w:val="26"/>
          <w:szCs w:val="26"/>
        </w:rPr>
      </w:pPr>
      <w:bookmarkStart w:id="2290" w:name="_heading=h.uqjfniq8qqut" w:colFirst="0" w:colLast="0"/>
      <w:bookmarkEnd w:id="2290"/>
    </w:p>
    <w:p w14:paraId="40FEB875" w14:textId="77777777" w:rsidR="00B356BA" w:rsidRDefault="00000000">
      <w:pPr>
        <w:pStyle w:val="Heading3"/>
        <w:ind w:left="0"/>
        <w:rPr>
          <w:sz w:val="26"/>
          <w:szCs w:val="26"/>
        </w:rPr>
      </w:pPr>
      <w:bookmarkStart w:id="2291" w:name="_Toc184828839"/>
      <w:r>
        <w:rPr>
          <w:sz w:val="26"/>
          <w:szCs w:val="26"/>
        </w:rPr>
        <w:t>4.3.5. Trực quan hóa kết quả mô hình</w:t>
      </w:r>
      <w:bookmarkEnd w:id="2291"/>
    </w:p>
    <w:p w14:paraId="06F72D76" w14:textId="77777777" w:rsidR="00B356BA" w:rsidRDefault="00000000">
      <w:pPr>
        <w:spacing w:before="240" w:after="240"/>
        <w:ind w:firstLine="720"/>
      </w:pPr>
      <w:r>
        <w:t xml:space="preserve">Phương thức </w:t>
      </w:r>
      <w:r>
        <w:rPr>
          <w:color w:val="188038"/>
        </w:rPr>
        <w:t>plot_model</w:t>
      </w:r>
      <w:r>
        <w:t xml:space="preserve"> tạo các biểu đồ so sánh giá trị dự đoán với giá trị thực tế, giúp hình dung hiệu suất của mô hình.</w:t>
      </w:r>
    </w:p>
    <w:p w14:paraId="5397A9E2" w14:textId="77777777" w:rsidR="00B356BA" w:rsidRDefault="00B356BA">
      <w:pPr>
        <w:spacing w:before="240" w:after="240"/>
        <w:rPr>
          <w:b/>
        </w:rPr>
      </w:pPr>
    </w:p>
    <w:p w14:paraId="7C5D2EC5" w14:textId="77777777" w:rsidR="00B356BA" w:rsidRDefault="00000000">
      <w:pPr>
        <w:spacing w:before="240" w:after="240"/>
        <w:rPr>
          <w:b/>
        </w:rPr>
      </w:pPr>
      <w:r>
        <w:rPr>
          <w:b/>
        </w:rPr>
        <w:t>Giải thích:</w:t>
      </w:r>
    </w:p>
    <w:p w14:paraId="1DD83C72" w14:textId="77777777" w:rsidR="00B356BA" w:rsidRDefault="00000000">
      <w:pPr>
        <w:numPr>
          <w:ilvl w:val="0"/>
          <w:numId w:val="23"/>
        </w:numPr>
        <w:spacing w:before="240" w:after="0"/>
      </w:pPr>
      <w:r>
        <w:rPr>
          <w:b/>
        </w:rPr>
        <w:lastRenderedPageBreak/>
        <w:t>Scatter Plot:</w:t>
      </w:r>
      <w:r>
        <w:t xml:space="preserve"> So sánh trực tiếp giữa giá trị thực tế và giá trị dự đoán. Đường </w:t>
      </w:r>
      <w:r>
        <w:rPr>
          <w:color w:val="188038"/>
        </w:rPr>
        <w:t>y=x</w:t>
      </w:r>
      <w:r>
        <w:t xml:space="preserve"> giúp đánh giá mức độ phù hợp của mô hình; nếu các điểm nằm gần đường này, mô hình có hiệu suất tốt.</w:t>
      </w:r>
    </w:p>
    <w:p w14:paraId="0B93A514" w14:textId="77777777" w:rsidR="00B356BA" w:rsidRDefault="00000000">
      <w:pPr>
        <w:numPr>
          <w:ilvl w:val="0"/>
          <w:numId w:val="23"/>
        </w:numPr>
        <w:spacing w:before="0" w:after="240"/>
      </w:pPr>
      <w:r>
        <w:rPr>
          <w:b/>
        </w:rPr>
        <w:t>Line Plot:</w:t>
      </w:r>
      <w:r>
        <w:t xml:space="preserve"> Hiển thị chuỗi giá trị thực tế và dự đoán trong một khoảng thời gian ngắn, giúp quan sát trực quan xu hướng dự đoán.</w:t>
      </w:r>
    </w:p>
    <w:p w14:paraId="3A30A491" w14:textId="77777777" w:rsidR="00B356BA" w:rsidRDefault="00B356BA">
      <w:pPr>
        <w:spacing w:before="240" w:after="240"/>
      </w:pPr>
    </w:p>
    <w:p w14:paraId="77262045" w14:textId="77777777" w:rsidR="00B356BA" w:rsidRDefault="00000000">
      <w:pPr>
        <w:pBdr>
          <w:top w:val="nil"/>
          <w:left w:val="nil"/>
          <w:bottom w:val="nil"/>
          <w:right w:val="nil"/>
          <w:between w:val="nil"/>
        </w:pBdr>
        <w:ind w:right="175"/>
        <w:jc w:val="both"/>
      </w:pPr>
      <w:r>
        <w:rPr>
          <w:noProof/>
        </w:rPr>
        <w:drawing>
          <wp:inline distT="114300" distB="114300" distL="114300" distR="114300" wp14:anchorId="0962367B" wp14:editId="17D0C050">
            <wp:extent cx="6159500" cy="2857500"/>
            <wp:effectExtent l="0" t="0" r="0" b="0"/>
            <wp:docPr id="19246106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6159500" cy="2857500"/>
                    </a:xfrm>
                    <a:prstGeom prst="rect">
                      <a:avLst/>
                    </a:prstGeom>
                    <a:ln/>
                  </pic:spPr>
                </pic:pic>
              </a:graphicData>
            </a:graphic>
          </wp:inline>
        </w:drawing>
      </w:r>
    </w:p>
    <w:p w14:paraId="0CB0EFDB" w14:textId="77777777" w:rsidR="00B356BA" w:rsidRDefault="00000000">
      <w:pPr>
        <w:pBdr>
          <w:top w:val="nil"/>
          <w:left w:val="nil"/>
          <w:bottom w:val="nil"/>
          <w:right w:val="nil"/>
          <w:between w:val="nil"/>
        </w:pBdr>
        <w:ind w:right="175"/>
        <w:jc w:val="both"/>
        <w:sectPr w:rsidR="00B356BA">
          <w:pgSz w:w="12240" w:h="15840"/>
          <w:pgMar w:top="1360" w:right="1260" w:bottom="280" w:left="1280" w:header="720" w:footer="720" w:gutter="0"/>
          <w:cols w:space="720"/>
        </w:sectPr>
      </w:pPr>
      <w:r>
        <w:tab/>
      </w:r>
      <w:r>
        <w:tab/>
      </w:r>
      <w:r>
        <w:tab/>
      </w:r>
      <w:r>
        <w:tab/>
      </w:r>
      <w:r>
        <w:tab/>
        <w:t>FPT - Ridge Model</w:t>
      </w:r>
    </w:p>
    <w:p w14:paraId="7AEE508A" w14:textId="19E590FB" w:rsidR="00B356BA" w:rsidRPr="00140DDA" w:rsidRDefault="00000000">
      <w:pPr>
        <w:pStyle w:val="Heading1"/>
        <w:rPr>
          <w:lang w:val="en-US"/>
          <w:rPrChange w:id="2292" w:author="Lien Le" w:date="2024-12-11T16:51:00Z" w16du:dateUtc="2024-12-11T09:51:00Z">
            <w:rPr>
              <w:sz w:val="26"/>
              <w:szCs w:val="26"/>
            </w:rPr>
          </w:rPrChange>
        </w:rPr>
      </w:pPr>
      <w:bookmarkStart w:id="2293" w:name="_Toc184828840"/>
      <w:r w:rsidRPr="00140DDA">
        <w:rPr>
          <w:rPrChange w:id="2294" w:author="Lien Le" w:date="2024-12-11T16:51:00Z" w16du:dateUtc="2024-12-11T09:51:00Z">
            <w:rPr>
              <w:sz w:val="26"/>
              <w:szCs w:val="26"/>
            </w:rPr>
          </w:rPrChange>
        </w:rPr>
        <w:lastRenderedPageBreak/>
        <w:t>CHƯƠNG 5: TRIỂN KHAI MÔ HÌNH</w:t>
      </w:r>
      <w:ins w:id="2295" w:author="Lien Le" w:date="2024-12-11T16:51:00Z" w16du:dateUtc="2024-12-11T09:51:00Z">
        <w:r w:rsidR="00140DDA">
          <w:rPr>
            <w:lang w:val="en-US"/>
          </w:rPr>
          <w:t xml:space="preserve"> HỌC MÁY ĐỂ DỰ ĐOÁN GIÁ CỔ PHIẾU</w:t>
        </w:r>
      </w:ins>
      <w:bookmarkEnd w:id="2293"/>
    </w:p>
    <w:p w14:paraId="2394AFE0" w14:textId="77777777" w:rsidR="00B356BA" w:rsidRDefault="00000000">
      <w:pPr>
        <w:pStyle w:val="Heading2"/>
        <w:spacing w:before="280" w:after="80"/>
        <w:ind w:left="0"/>
        <w:jc w:val="left"/>
      </w:pPr>
      <w:bookmarkStart w:id="2296" w:name="_Toc184828841"/>
      <w:r>
        <w:t>5.1. Mô hình ARIMA</w:t>
      </w:r>
      <w:bookmarkEnd w:id="2296"/>
    </w:p>
    <w:p w14:paraId="1A2BF407" w14:textId="77777777" w:rsidR="00B356BA" w:rsidRDefault="00000000">
      <w:pPr>
        <w:pStyle w:val="Heading3"/>
      </w:pPr>
      <w:bookmarkStart w:id="2297" w:name="_Toc184828842"/>
      <w:r>
        <w:t>5.1.1 Giới thiệu mô hình ARIMA</w:t>
      </w:r>
      <w:bookmarkEnd w:id="2297"/>
    </w:p>
    <w:p w14:paraId="233D673E" w14:textId="77777777" w:rsidR="00B356BA" w:rsidRDefault="00000000">
      <w:pPr>
        <w:spacing w:before="240" w:after="240"/>
        <w:ind w:firstLine="720"/>
      </w:pPr>
      <w:r>
        <w:t>ARIMA (AutoRegressive Integrated Moving Average) là một mô hình thống kê phổ biến được sử dụng để dự báo chuỗi thời gian. Mô hình này kết hợp ba thành phần chính:</w:t>
      </w:r>
    </w:p>
    <w:p w14:paraId="05AE7FEE" w14:textId="77777777" w:rsidR="00B356BA" w:rsidRDefault="00000000">
      <w:pPr>
        <w:spacing w:before="240" w:after="240"/>
        <w:rPr>
          <w:b/>
          <w:vertAlign w:val="subscript"/>
        </w:rPr>
      </w:pPr>
      <w:r>
        <w:rPr>
          <w:b/>
        </w:rPr>
        <w:t xml:space="preserve">1. AR (AutoRegressive): Thành phần tự hồi quy, dựa trên mối quan hệ tuyến tính giữa giá trị hiện tại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oMath>
      <w:r>
        <w:rPr>
          <w:b/>
        </w:rPr>
        <w:t xml:space="preserve"> và các giá trị trước đó </w:t>
      </w:r>
      <m:oMath>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t-p</m:t>
            </m:r>
          </m:sub>
        </m:sSub>
        <m:r>
          <w:rPr>
            <w:rFonts w:ascii="Cambria Math" w:hAnsi="Cambria Math"/>
          </w:rPr>
          <m:t> </m:t>
        </m:r>
      </m:oMath>
    </w:p>
    <w:p w14:paraId="126E8F1A" w14:textId="77777777" w:rsidR="00B356BA" w:rsidRDefault="00000000">
      <w:pPr>
        <w:spacing w:before="240" w:after="240"/>
      </w:pPr>
      <w:r>
        <w:t xml:space="preserve">   Công thức:  </w:t>
      </w:r>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p</m:t>
            </m:r>
          </m:sub>
        </m:sSub>
        <m:sSub>
          <m:sSubPr>
            <m:ctrlPr>
              <w:rPr>
                <w:rFonts w:ascii="Cambria Math" w:hAnsi="Cambria Math"/>
              </w:rPr>
            </m:ctrlPr>
          </m:sSubPr>
          <m:e>
            <m:r>
              <w:rPr>
                <w:rFonts w:ascii="Cambria Math" w:hAnsi="Cambria Math"/>
              </w:rPr>
              <m:t>Y</m:t>
            </m:r>
          </m:e>
          <m:sub>
            <m:r>
              <w:rPr>
                <w:rFonts w:ascii="Cambria Math" w:hAnsi="Cambria Math"/>
              </w:rPr>
              <m:t>t-p</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m:t>
            </m:r>
          </m:sub>
        </m:sSub>
      </m:oMath>
    </w:p>
    <w:p w14:paraId="3674906B" w14:textId="77777777" w:rsidR="00B356BA" w:rsidRDefault="00000000">
      <w:pPr>
        <w:spacing w:before="240" w:after="240"/>
      </w:pPr>
      <w:r>
        <w:t>Trong đó:</w:t>
      </w:r>
    </w:p>
    <w:p w14:paraId="30D526A6" w14:textId="77777777" w:rsidR="00B356BA" w:rsidRDefault="00000000">
      <w:pPr>
        <w:spacing w:before="240" w:after="240"/>
      </w:pPr>
      <w:r>
        <w:t xml:space="preserve">   - </w:t>
      </w:r>
      <m:oMath>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p</m:t>
            </m:r>
          </m:sub>
        </m:sSub>
        <m:r>
          <w:rPr>
            <w:rFonts w:ascii="Cambria Math" w:hAnsi="Cambria Math"/>
          </w:rPr>
          <m:t>):</m:t>
        </m:r>
      </m:oMath>
      <w:r>
        <w:t xml:space="preserve"> Hệ số tự hồi quy.</w:t>
      </w:r>
    </w:p>
    <w:p w14:paraId="7C38769B" w14:textId="77777777" w:rsidR="00B356BA" w:rsidRDefault="00000000">
      <w:pPr>
        <w:spacing w:before="240" w:after="240"/>
      </w:pPr>
      <w:r>
        <w:t xml:space="preserve">   - </w:t>
      </w:r>
      <m:oMath>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m:t>
        </m:r>
      </m:oMath>
      <w:r>
        <w:t xml:space="preserve"> Sai số (white noise) tại thời điểm </w:t>
      </w:r>
      <m:oMath>
        <m:r>
          <w:rPr>
            <w:rFonts w:ascii="Cambria Math" w:hAnsi="Cambria Math"/>
          </w:rPr>
          <m:t>( t ).</m:t>
        </m:r>
      </m:oMath>
    </w:p>
    <w:p w14:paraId="1D2B2361" w14:textId="77777777" w:rsidR="00B356BA" w:rsidRDefault="00000000">
      <w:pPr>
        <w:spacing w:before="240" w:after="240"/>
        <w:rPr>
          <w:b/>
        </w:rPr>
      </w:pPr>
      <w:r>
        <w:rPr>
          <w:b/>
        </w:rPr>
        <w:t>2. Thành phần tích hợp (Integrated - I):</w:t>
      </w:r>
    </w:p>
    <w:p w14:paraId="1AF8F883" w14:textId="77777777" w:rsidR="00B356BA" w:rsidRDefault="00000000">
      <w:pPr>
        <w:spacing w:before="240" w:after="240"/>
      </w:pPr>
      <w:r>
        <w:t xml:space="preserve">   - Liên quan đến việc lấy sai phân \(d\) lần để làm chuỗi dữ liệu ổn định (stationary).</w:t>
      </w:r>
    </w:p>
    <w:p w14:paraId="5C627CE0" w14:textId="77777777" w:rsidR="00B356BA" w:rsidRDefault="00000000">
      <w:pPr>
        <w:spacing w:before="240" w:after="240"/>
      </w:pPr>
      <w:r>
        <w:t xml:space="preserve">   - Công thức lấy sai phân bậc 1:</w:t>
      </w:r>
    </w:p>
    <w:p w14:paraId="495D7B8F" w14:textId="77777777" w:rsidR="00B356BA" w:rsidRDefault="00000000">
      <w:pPr>
        <w:spacing w:before="240" w:after="240"/>
        <w:ind w:left="3600"/>
        <w:rPr>
          <w:vertAlign w:val="subscript"/>
        </w:rPr>
      </w:pPr>
      <w:r>
        <w:rPr>
          <w:vertAlign w:val="subscript"/>
        </w:rPr>
        <w:t xml:space="preserve">     </w:t>
      </w:r>
      <m:oMath>
        <m:sSubSup>
          <m:sSubSupPr>
            <m:ctrlPr>
              <w:rPr>
                <w:rFonts w:ascii="Cambria Math" w:hAnsi="Cambria Math"/>
                <w:vertAlign w:val="subscript"/>
              </w:rPr>
            </m:ctrlPr>
          </m:sSubSupPr>
          <m:e>
            <m:r>
              <w:rPr>
                <w:rFonts w:ascii="Cambria Math" w:hAnsi="Cambria Math"/>
                <w:vertAlign w:val="subscript"/>
              </w:rPr>
              <m:t>Y</m:t>
            </m:r>
          </m:e>
          <m:sub>
            <m:r>
              <w:rPr>
                <w:rFonts w:ascii="Cambria Math" w:hAnsi="Cambria Math"/>
                <w:vertAlign w:val="subscript"/>
              </w:rPr>
              <m:t>t</m:t>
            </m:r>
          </m:sub>
          <m:sup>
            <m:r>
              <w:rPr>
                <w:rFonts w:ascii="Cambria Math" w:hAnsi="Cambria Math"/>
                <w:vertAlign w:val="subscript"/>
              </w:rPr>
              <m:t>'</m:t>
            </m:r>
          </m:sup>
        </m:sSubSup>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Y</m:t>
            </m:r>
          </m:e>
          <m:sub>
            <m:r>
              <w:rPr>
                <w:rFonts w:ascii="Cambria Math" w:hAnsi="Cambria Math"/>
                <w:vertAlign w:val="subscript"/>
              </w:rPr>
              <m:t>t</m:t>
            </m:r>
          </m:sub>
        </m:sSub>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Y</m:t>
            </m:r>
          </m:e>
          <m:sub>
            <m:r>
              <w:rPr>
                <w:rFonts w:ascii="Cambria Math" w:hAnsi="Cambria Math"/>
                <w:vertAlign w:val="subscript"/>
              </w:rPr>
              <m:t>t-1</m:t>
            </m:r>
          </m:sub>
        </m:sSub>
      </m:oMath>
    </w:p>
    <w:p w14:paraId="225A0327" w14:textId="77777777" w:rsidR="00B356BA" w:rsidRDefault="00000000">
      <w:pPr>
        <w:spacing w:before="240" w:after="240"/>
      </w:pPr>
      <w:r>
        <w:t xml:space="preserve">     Nếu cần, tiếp tục lấy sai phân bậc \(d\):</w:t>
      </w:r>
    </w:p>
    <w:p w14:paraId="7237BFB7" w14:textId="77777777" w:rsidR="00B356BA" w:rsidRDefault="00000000">
      <w:pPr>
        <w:jc w:val="center"/>
      </w:pPr>
      <m:oMathPara>
        <m:oMath>
          <m:sSubSup>
            <m:sSubSupPr>
              <m:ctrlPr>
                <w:rPr>
                  <w:rFonts w:ascii="Cambria Math" w:hAnsi="Cambria Math"/>
                </w:rPr>
              </m:ctrlPr>
            </m:sSubSupPr>
            <m:e>
              <m:r>
                <w:rPr>
                  <w:rFonts w:ascii="Cambria Math" w:hAnsi="Cambria Math"/>
                </w:rPr>
                <m:t>Y</m:t>
              </m:r>
            </m:e>
            <m:sub>
              <m:r>
                <w:rPr>
                  <w:rFonts w:ascii="Cambria Math" w:hAnsi="Cambria Math"/>
                </w:rPr>
                <m:t>t</m:t>
              </m:r>
            </m:sub>
            <m:sup>
              <m:d>
                <m:dPr>
                  <m:ctrlPr>
                    <w:rPr>
                      <w:rFonts w:ascii="Cambria Math" w:hAnsi="Cambria Math"/>
                    </w:rPr>
                  </m:ctrlPr>
                </m:dPr>
                <m:e>
                  <m:r>
                    <w:rPr>
                      <w:rFonts w:ascii="Cambria Math" w:hAnsi="Cambria Math"/>
                    </w:rPr>
                    <m:t>d</m:t>
                  </m:r>
                </m:e>
              </m:d>
            </m:sup>
          </m:sSub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1-B</m:t>
                  </m:r>
                </m:e>
              </m:d>
            </m:e>
            <m:sup>
              <m:r>
                <w:rPr>
                  <w:rFonts w:ascii="Cambria Math" w:hAnsi="Cambria Math"/>
                </w:rPr>
                <m:t>d</m:t>
              </m:r>
            </m:sup>
          </m:sSup>
          <m:sSub>
            <m:sSubPr>
              <m:ctrlPr>
                <w:rPr>
                  <w:rFonts w:ascii="Cambria Math" w:hAnsi="Cambria Math"/>
                </w:rPr>
              </m:ctrlPr>
            </m:sSubPr>
            <m:e>
              <m:r>
                <w:rPr>
                  <w:rFonts w:ascii="Cambria Math" w:hAnsi="Cambria Math"/>
                </w:rPr>
                <m:t>Y</m:t>
              </m:r>
            </m:e>
            <m:sub>
              <m:r>
                <w:rPr>
                  <w:rFonts w:ascii="Cambria Math" w:hAnsi="Cambria Math"/>
                </w:rPr>
                <m:t>t</m:t>
              </m:r>
            </m:sub>
          </m:sSub>
        </m:oMath>
      </m:oMathPara>
    </w:p>
    <w:p w14:paraId="5FC2B36F" w14:textId="77777777" w:rsidR="00B356BA" w:rsidRDefault="00000000">
      <w:pPr>
        <w:spacing w:before="240" w:after="240"/>
      </w:pPr>
      <w:r>
        <w:t xml:space="preserve">     Trong đó </w:t>
      </w:r>
      <m:oMath>
        <m:r>
          <w:rPr>
            <w:rFonts w:ascii="Cambria Math" w:hAnsi="Cambria Math"/>
          </w:rPr>
          <m:t xml:space="preserve">(B) </m:t>
        </m:r>
      </m:oMath>
      <w:r>
        <w:t xml:space="preserve">là toán tử dịch lùi: </w:t>
      </w:r>
      <m:oMath>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k</m:t>
            </m:r>
          </m:sup>
        </m:sSup>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t-k</m:t>
            </m:r>
          </m:sub>
        </m:sSub>
        <m:r>
          <w:rPr>
            <w:rFonts w:ascii="Cambria Math" w:hAnsi="Cambria Math"/>
          </w:rPr>
          <m:t>).</m:t>
        </m:r>
      </m:oMath>
    </w:p>
    <w:p w14:paraId="4B6A8F27" w14:textId="77777777" w:rsidR="00B356BA" w:rsidRDefault="00000000">
      <w:pPr>
        <w:spacing w:before="240" w:after="240"/>
        <w:rPr>
          <w:b/>
        </w:rPr>
      </w:pPr>
      <w:r>
        <w:rPr>
          <w:b/>
        </w:rPr>
        <w:t xml:space="preserve">3. MA (Moving Average): Thành phần trung bình động, dựa trên mối quan hệ giữa giá trị hiện tại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oMath>
      <w:r>
        <w:rPr>
          <w:b/>
        </w:rPr>
        <w:t xml:space="preserve"> và các sai số trước </w:t>
      </w:r>
      <m:oMath>
        <m:r>
          <w:rPr>
            <w:rFonts w:ascii="Cambria Math" w:hAnsi="Cambria Math"/>
          </w:rPr>
          <m:t>đó(</m:t>
        </m:r>
        <m:sSub>
          <m:sSubPr>
            <m:ctrlPr>
              <w:rPr>
                <w:rFonts w:ascii="Cambria Math" w:hAnsi="Cambria Math"/>
              </w:rPr>
            </m:ctrlPr>
          </m:sSubPr>
          <m:e>
            <m:r>
              <w:rPr>
                <w:rFonts w:ascii="Cambria Math" w:hAnsi="Cambria Math"/>
              </w:rPr>
              <m:t>ϵ</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t-2</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t-q</m:t>
            </m:r>
          </m:sub>
        </m:sSub>
        <m:r>
          <w:rPr>
            <w:rFonts w:ascii="Cambria Math" w:hAnsi="Cambria Math"/>
          </w:rPr>
          <m:t>)</m:t>
        </m:r>
      </m:oMath>
    </w:p>
    <w:p w14:paraId="52029F3D" w14:textId="77777777" w:rsidR="00B356BA" w:rsidRDefault="00000000">
      <w:pPr>
        <w:spacing w:before="240" w:after="240"/>
      </w:pPr>
      <w:r>
        <w:t xml:space="preserve">   Công thức</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=μ+</m:t>
        </m:r>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ϵ</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ϵ</m:t>
            </m:r>
          </m:e>
          <m:sub>
            <m:r>
              <w:rPr>
                <w:rFonts w:ascii="Cambria Math" w:hAnsi="Cambria Math"/>
              </w:rPr>
              <m:t>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q</m:t>
            </m:r>
          </m:sub>
        </m:sSub>
        <m:sSub>
          <m:sSubPr>
            <m:ctrlPr>
              <w:rPr>
                <w:rFonts w:ascii="Cambria Math" w:hAnsi="Cambria Math"/>
              </w:rPr>
            </m:ctrlPr>
          </m:sSubPr>
          <m:e>
            <m:r>
              <w:rPr>
                <w:rFonts w:ascii="Cambria Math" w:hAnsi="Cambria Math"/>
              </w:rPr>
              <m:t>ϵ</m:t>
            </m:r>
          </m:e>
          <m:sub>
            <m:r>
              <w:rPr>
                <w:rFonts w:ascii="Cambria Math" w:hAnsi="Cambria Math"/>
              </w:rPr>
              <m:t>t-q</m:t>
            </m:r>
          </m:sub>
        </m:sSub>
      </m:oMath>
    </w:p>
    <w:p w14:paraId="49A3B95B" w14:textId="77777777" w:rsidR="00B356BA" w:rsidRDefault="00000000">
      <w:pPr>
        <w:spacing w:before="240" w:after="240"/>
      </w:pPr>
      <w:r>
        <w:t xml:space="preserve">   Trong đó:</w:t>
      </w:r>
    </w:p>
    <w:p w14:paraId="290ABBDD" w14:textId="77777777" w:rsidR="00B356BA" w:rsidRDefault="00000000">
      <w:pPr>
        <w:spacing w:before="240" w:after="240"/>
      </w:pPr>
      <w:r>
        <w:lastRenderedPageBreak/>
        <w:t xml:space="preserve">   </w:t>
      </w:r>
      <m:oMath>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q</m:t>
            </m:r>
          </m:sub>
        </m:sSub>
        <m:r>
          <w:rPr>
            <w:rFonts w:ascii="Cambria Math" w:hAnsi="Cambria Math"/>
          </w:rPr>
          <m:t>):</m:t>
        </m:r>
      </m:oMath>
      <w:r>
        <w:t xml:space="preserve"> Hệ số trung bình động.</w:t>
      </w:r>
    </w:p>
    <w:p w14:paraId="1BD5E507" w14:textId="77777777" w:rsidR="00B356BA" w:rsidRDefault="00000000">
      <w:pPr>
        <w:spacing w:before="240" w:after="240"/>
      </w:pPr>
      <m:oMath>
        <m:r>
          <w:rPr>
            <w:rFonts w:ascii="Cambria Math" w:hAnsi="Cambria Math"/>
          </w:rPr>
          <m:t xml:space="preserve">   - ( μ):</m:t>
        </m:r>
      </m:oMath>
      <w:r>
        <w:t xml:space="preserve"> Trung bình của chuỗi (nếu đã ổn định).</w:t>
      </w:r>
    </w:p>
    <w:p w14:paraId="77C00BEA" w14:textId="77777777" w:rsidR="00B356BA" w:rsidRDefault="00000000">
      <w:pPr>
        <w:spacing w:before="240" w:after="240"/>
      </w:pPr>
      <w:r>
        <w:t>Kết hợp cả ba thành phần trên, mô hình ARIMA tổng quát được biểu diễn như sau:</w:t>
      </w:r>
    </w:p>
    <w:p w14:paraId="1D961010" w14:textId="77777777" w:rsidR="00B356BA" w:rsidRDefault="00000000">
      <w:pPr>
        <w:jc w:val="center"/>
      </w:pPr>
      <m:oMathPara>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p</m:t>
              </m:r>
            </m:sub>
          </m:sSub>
          <m:sSub>
            <m:sSubPr>
              <m:ctrlPr>
                <w:rPr>
                  <w:rFonts w:ascii="Cambria Math" w:hAnsi="Cambria Math"/>
                </w:rPr>
              </m:ctrlPr>
            </m:sSubPr>
            <m:e>
              <m:r>
                <w:rPr>
                  <w:rFonts w:ascii="Cambria Math" w:hAnsi="Cambria Math"/>
                </w:rPr>
                <m:t>Y</m:t>
              </m:r>
            </m:e>
            <m:sub>
              <m:r>
                <w:rPr>
                  <w:rFonts w:ascii="Cambria Math" w:hAnsi="Cambria Math"/>
                </w:rPr>
                <m:t>t-p</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ϵ</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ϵ</m:t>
              </m:r>
            </m:e>
            <m:sub>
              <m:r>
                <w:rPr>
                  <w:rFonts w:ascii="Cambria Math" w:hAnsi="Cambria Math"/>
                </w:rPr>
                <m:t>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q</m:t>
              </m:r>
            </m:sub>
          </m:sSub>
          <m:sSub>
            <m:sSubPr>
              <m:ctrlPr>
                <w:rPr>
                  <w:rFonts w:ascii="Cambria Math" w:hAnsi="Cambria Math"/>
                </w:rPr>
              </m:ctrlPr>
            </m:sSubPr>
            <m:e>
              <m:r>
                <w:rPr>
                  <w:rFonts w:ascii="Cambria Math" w:hAnsi="Cambria Math"/>
                </w:rPr>
                <m:t>ϵ</m:t>
              </m:r>
            </m:e>
            <m:sub>
              <m:r>
                <w:rPr>
                  <w:rFonts w:ascii="Cambria Math" w:hAnsi="Cambria Math"/>
                </w:rPr>
                <m:t>t-q</m:t>
              </m:r>
            </m:sub>
          </m:sSub>
        </m:oMath>
      </m:oMathPara>
    </w:p>
    <w:p w14:paraId="20F2F9A0" w14:textId="77777777" w:rsidR="00B356BA" w:rsidRDefault="00000000">
      <w:pPr>
        <w:pStyle w:val="Heading3"/>
      </w:pPr>
      <w:bookmarkStart w:id="2298" w:name="_Toc184828843"/>
      <w:r>
        <w:t>5.1.2. Áp dụng mô hình ARIMA</w:t>
      </w:r>
      <w:bookmarkEnd w:id="2298"/>
    </w:p>
    <w:p w14:paraId="245F315D" w14:textId="77777777" w:rsidR="00B356BA" w:rsidRDefault="00000000">
      <w:pPr>
        <w:spacing w:before="240" w:after="240"/>
        <w:rPr>
          <w:b/>
        </w:rPr>
      </w:pPr>
      <w:r>
        <w:rPr>
          <w:b/>
        </w:rPr>
        <w:t>Bước 1: Xử lý tính dừng (Stationarity)</w:t>
      </w:r>
    </w:p>
    <w:p w14:paraId="72F58623" w14:textId="77777777" w:rsidR="00B356BA" w:rsidRDefault="00000000">
      <w:pPr>
        <w:spacing w:before="240" w:after="240"/>
        <w:ind w:firstLine="720"/>
      </w:pPr>
      <w:r>
        <w:t>Chuỗi thời gian cần phải ổn định để ARIMA hoạt động hiệu quả. Một chuỗi thời gian ổn định có nghĩa là các thống kê cơ bản như trung bình và phương sai không thay đổi theo thời gian.</w:t>
      </w:r>
    </w:p>
    <w:p w14:paraId="5027E63F" w14:textId="77777777" w:rsidR="00B356BA" w:rsidRDefault="00000000">
      <w:pPr>
        <w:spacing w:before="240" w:after="240"/>
      </w:pPr>
      <w:r>
        <w:rPr>
          <w:b/>
        </w:rPr>
        <w:t>1. Kiểm tra tính dừng:</w:t>
      </w:r>
      <w:r>
        <w:t xml:space="preserve"> Sử dụng kiểm định Augmented Dickey-Fuller (ADF) để xác định tính dừng của chuỗi thời gian.</w:t>
      </w:r>
    </w:p>
    <w:p w14:paraId="25B8F0B4" w14:textId="77777777" w:rsidR="00B356BA" w:rsidRDefault="00000000">
      <w:pPr>
        <w:spacing w:before="240" w:after="240"/>
      </w:pPr>
      <w:r>
        <w:t xml:space="preserve">   - Giả thuyết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oMath>
      <w:r>
        <w:t xml:space="preserve"> Chuỗi không ổn định (non-stationary).</w:t>
      </w:r>
    </w:p>
    <w:p w14:paraId="42F6FFDC" w14:textId="77777777" w:rsidR="00B356BA" w:rsidRDefault="00000000">
      <w:pPr>
        <w:spacing w:before="240" w:after="240"/>
      </w:pPr>
      <w:r>
        <w:t xml:space="preserve">   - Giả thuyết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oMath>
      <w:r>
        <w:t xml:space="preserve"> Chuỗi ổn định (stationary).</w:t>
      </w:r>
    </w:p>
    <w:p w14:paraId="18C265EE" w14:textId="2E41638D" w:rsidR="00B356BA" w:rsidDel="00140DDA" w:rsidRDefault="00B356BA">
      <w:pPr>
        <w:spacing w:before="240" w:after="240"/>
        <w:rPr>
          <w:del w:id="2299" w:author="Lien Le" w:date="2024-12-11T16:51:00Z" w16du:dateUtc="2024-12-11T09:51:00Z"/>
        </w:rPr>
      </w:pPr>
    </w:p>
    <w:p w14:paraId="74CD081E" w14:textId="77777777" w:rsidR="00B356BA" w:rsidRDefault="00000000">
      <w:pPr>
        <w:spacing w:before="240" w:after="240"/>
      </w:pPr>
      <w:r>
        <w:t xml:space="preserve">   Chỉ số ADF bao gồm:</w:t>
      </w:r>
    </w:p>
    <w:p w14:paraId="78BD4AA0" w14:textId="77777777" w:rsidR="00B356BA" w:rsidRDefault="00000000">
      <w:pPr>
        <w:spacing w:before="240" w:after="240"/>
      </w:pPr>
      <w:r>
        <w:t xml:space="preserve">   - ADF Statistic: Giá trị thống kê kiểm định.</w:t>
      </w:r>
    </w:p>
    <w:p w14:paraId="10E4D357" w14:textId="77777777" w:rsidR="00B356BA" w:rsidRDefault="00000000">
      <w:pPr>
        <w:spacing w:before="240" w:after="240"/>
      </w:pPr>
      <w:r>
        <w:t xml:space="preserve">   - p-value: Nếu </w:t>
      </w:r>
      <m:oMath>
        <m:r>
          <w:rPr>
            <w:rFonts w:ascii="Cambria Math" w:hAnsi="Cambria Math"/>
          </w:rPr>
          <m:t>( p &lt; 0.05 ),</m:t>
        </m:r>
      </m:oMath>
      <w:r>
        <w:t xml:space="preserve"> bác bỏ giả thuyết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oMath>
      <w:r>
        <w:t xml:space="preserve"> nghĩa là chuỗi đã ổn định.</w:t>
      </w:r>
    </w:p>
    <w:p w14:paraId="358C63C8" w14:textId="77777777" w:rsidR="00B356BA" w:rsidRDefault="00000000">
      <w:pPr>
        <w:spacing w:before="240" w:after="240"/>
      </w:pPr>
      <w:r>
        <w:rPr>
          <w:noProof/>
        </w:rPr>
        <w:drawing>
          <wp:inline distT="114300" distB="114300" distL="114300" distR="114300" wp14:anchorId="3E6E764F" wp14:editId="2EBD85D9">
            <wp:extent cx="6159500" cy="2527300"/>
            <wp:effectExtent l="0" t="0" r="0" b="0"/>
            <wp:docPr id="19246106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6159500" cy="2527300"/>
                    </a:xfrm>
                    <a:prstGeom prst="rect">
                      <a:avLst/>
                    </a:prstGeom>
                    <a:ln/>
                  </pic:spPr>
                </pic:pic>
              </a:graphicData>
            </a:graphic>
          </wp:inline>
        </w:drawing>
      </w:r>
    </w:p>
    <w:p w14:paraId="65DCCBD1" w14:textId="77777777" w:rsidR="00B356BA" w:rsidRDefault="00000000">
      <w:pPr>
        <w:spacing w:before="240" w:after="240"/>
        <w:rPr>
          <w:b/>
        </w:rPr>
      </w:pPr>
      <w:r>
        <w:rPr>
          <w:b/>
        </w:rPr>
        <w:t>Giải thích:</w:t>
      </w:r>
    </w:p>
    <w:p w14:paraId="6283FACC" w14:textId="77777777" w:rsidR="00B356BA" w:rsidRDefault="00000000">
      <w:pPr>
        <w:numPr>
          <w:ilvl w:val="0"/>
          <w:numId w:val="6"/>
        </w:numPr>
        <w:spacing w:before="240" w:after="0"/>
      </w:pPr>
      <w:r>
        <w:rPr>
          <w:b/>
        </w:rPr>
        <w:lastRenderedPageBreak/>
        <w:t>ADF Statistic:</w:t>
      </w:r>
      <w:r>
        <w:t xml:space="preserve"> Giá trị thống kê của kiểm định ADF.</w:t>
      </w:r>
    </w:p>
    <w:p w14:paraId="7C395732" w14:textId="77777777" w:rsidR="00B356BA" w:rsidRDefault="00000000">
      <w:pPr>
        <w:numPr>
          <w:ilvl w:val="0"/>
          <w:numId w:val="6"/>
        </w:numPr>
        <w:spacing w:before="0" w:after="240"/>
      </w:pPr>
      <w:r>
        <w:rPr>
          <w:b/>
        </w:rPr>
        <w:t>p-value:</w:t>
      </w:r>
      <w:r>
        <w:t xml:space="preserve"> Giá trị p để quyết định xem có bác bỏ giả thuyết không dừng hay không.</w:t>
      </w:r>
    </w:p>
    <w:p w14:paraId="3ED3195E" w14:textId="55551EE4" w:rsidR="00B356BA" w:rsidDel="00140DDA" w:rsidRDefault="00B356BA">
      <w:pPr>
        <w:spacing w:before="240" w:after="240"/>
        <w:ind w:left="720"/>
        <w:rPr>
          <w:del w:id="2300" w:author="Lien Le" w:date="2024-12-11T16:51:00Z" w16du:dateUtc="2024-12-11T09:51:00Z"/>
        </w:rPr>
      </w:pPr>
    </w:p>
    <w:p w14:paraId="4380FCE5" w14:textId="77777777" w:rsidR="00B356BA" w:rsidRDefault="00000000">
      <w:pPr>
        <w:numPr>
          <w:ilvl w:val="0"/>
          <w:numId w:val="45"/>
        </w:numPr>
        <w:pBdr>
          <w:top w:val="nil"/>
          <w:left w:val="nil"/>
          <w:bottom w:val="nil"/>
          <w:right w:val="nil"/>
          <w:between w:val="nil"/>
        </w:pBdr>
        <w:spacing w:before="240" w:after="240"/>
      </w:pPr>
      <w:r>
        <w:rPr>
          <w:b/>
          <w:color w:val="000000"/>
        </w:rPr>
        <w:t>Làm Cho Chuỗi Thời Gian Ổn Định:</w:t>
      </w:r>
      <w:r>
        <w:rPr>
          <w:color w:val="000000"/>
        </w:rPr>
        <w:t xml:space="preserve"> Nếu chuỗi không ổn định, thực hiện việc lấy sai phân.</w:t>
      </w:r>
    </w:p>
    <w:p w14:paraId="4672BD8D" w14:textId="77777777" w:rsidR="00B356BA" w:rsidRDefault="00000000">
      <w:pPr>
        <w:spacing w:before="240" w:after="240"/>
      </w:pPr>
      <w:r>
        <w:t xml:space="preserve">   - Lấy sai phân bậc </w:t>
      </w:r>
      <m:oMath>
        <m:r>
          <w:rPr>
            <w:rFonts w:ascii="Cambria Math" w:hAnsi="Cambria Math"/>
          </w:rPr>
          <m:t>( d )</m:t>
        </m:r>
      </m:oMath>
      <w:r>
        <w:t xml:space="preserve"> để loại bỏ xu hướng.</w:t>
      </w:r>
    </w:p>
    <w:p w14:paraId="3ADE9454" w14:textId="77777777" w:rsidR="00B356BA" w:rsidRDefault="00000000">
      <w:pPr>
        <w:spacing w:before="240" w:after="240"/>
      </w:pPr>
      <w:r>
        <w:t xml:space="preserve">   - Tiếp tục kiểm tra tính ổn định sau mỗi lần lấy sai phân.</w:t>
      </w:r>
    </w:p>
    <w:p w14:paraId="07ED26A6" w14:textId="77777777" w:rsidR="00B356BA" w:rsidRDefault="00000000">
      <w:pPr>
        <w:spacing w:before="240" w:after="240"/>
      </w:pPr>
      <w:r>
        <w:rPr>
          <w:noProof/>
        </w:rPr>
        <w:drawing>
          <wp:inline distT="114300" distB="114300" distL="114300" distR="114300" wp14:anchorId="37C4A4CF" wp14:editId="0DF35DE9">
            <wp:extent cx="6159500" cy="889000"/>
            <wp:effectExtent l="0" t="0" r="0" b="0"/>
            <wp:docPr id="19246106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6159500" cy="889000"/>
                    </a:xfrm>
                    <a:prstGeom prst="rect">
                      <a:avLst/>
                    </a:prstGeom>
                    <a:ln/>
                  </pic:spPr>
                </pic:pic>
              </a:graphicData>
            </a:graphic>
          </wp:inline>
        </w:drawing>
      </w:r>
    </w:p>
    <w:p w14:paraId="2FF05066" w14:textId="77777777" w:rsidR="00B356BA" w:rsidRDefault="00000000">
      <w:pPr>
        <w:numPr>
          <w:ilvl w:val="0"/>
          <w:numId w:val="35"/>
        </w:numPr>
        <w:spacing w:before="240" w:after="0"/>
      </w:pPr>
      <w:r>
        <w:rPr>
          <w:b/>
        </w:rPr>
        <w:t>Giải thích:</w:t>
      </w:r>
      <w:r>
        <w:t xml:space="preserve"> Thực hiện lấy sai phân bậc nhất để làm giảm xu hướng và biến động, giúp chuỗi trở nên ổn định hơn.</w:t>
      </w:r>
    </w:p>
    <w:p w14:paraId="31492555" w14:textId="77777777" w:rsidR="00B356BA" w:rsidRDefault="00B356BA">
      <w:pPr>
        <w:numPr>
          <w:ilvl w:val="1"/>
          <w:numId w:val="26"/>
        </w:numPr>
        <w:spacing w:before="0" w:after="240"/>
      </w:pPr>
    </w:p>
    <w:p w14:paraId="5E2A0445" w14:textId="77777777" w:rsidR="00B356BA" w:rsidRDefault="00000000">
      <w:pPr>
        <w:spacing w:before="240" w:after="240"/>
        <w:rPr>
          <w:b/>
        </w:rPr>
      </w:pPr>
      <w:r>
        <w:rPr>
          <w:b/>
        </w:rPr>
        <w:t>Bước 2: Điều Chỉnh Tham Số (p, d, q)</w:t>
      </w:r>
    </w:p>
    <w:p w14:paraId="0CF2B578" w14:textId="77777777" w:rsidR="00B356BA" w:rsidRDefault="00000000">
      <w:pPr>
        <w:spacing w:before="240" w:after="240"/>
        <w:rPr>
          <w:b/>
        </w:rPr>
      </w:pPr>
      <w:r>
        <w:rPr>
          <w:b/>
        </w:rPr>
        <w:t>1. p  (AutoRegressive order):</w:t>
      </w:r>
    </w:p>
    <w:p w14:paraId="56286D5F" w14:textId="77777777" w:rsidR="00B356BA" w:rsidRDefault="00000000">
      <w:pPr>
        <w:spacing w:before="240" w:after="240"/>
        <w:ind w:left="720"/>
      </w:pPr>
      <w:r>
        <w:t xml:space="preserve">   - Dựa vào biểu đồ PACF (Partial AutoCorrelation Function).</w:t>
      </w:r>
    </w:p>
    <w:p w14:paraId="67F8B8DD" w14:textId="77777777" w:rsidR="00B356BA" w:rsidRDefault="00000000">
      <w:pPr>
        <w:spacing w:before="240" w:after="240"/>
        <w:ind w:left="720"/>
      </w:pPr>
      <w:r>
        <w:t xml:space="preserve">   -  p  là số lag đầu tiên mà giá trị tương quan trở nên không đáng kể.</w:t>
      </w:r>
    </w:p>
    <w:p w14:paraId="4BD8F0F1" w14:textId="77777777" w:rsidR="00B356BA" w:rsidRDefault="00000000">
      <w:pPr>
        <w:spacing w:before="240" w:after="240"/>
        <w:rPr>
          <w:b/>
        </w:rPr>
      </w:pPr>
      <w:r>
        <w:rPr>
          <w:b/>
        </w:rPr>
        <w:t>2. d  (Integrated order):</w:t>
      </w:r>
    </w:p>
    <w:p w14:paraId="5CA034A7" w14:textId="77777777" w:rsidR="00B356BA" w:rsidRDefault="00000000">
      <w:pPr>
        <w:spacing w:before="240" w:after="240"/>
        <w:ind w:firstLine="720"/>
      </w:pPr>
      <w:r>
        <w:t xml:space="preserve">   - Số lần lấy sai phân để làm ổn định chuỗi.</w:t>
      </w:r>
    </w:p>
    <w:p w14:paraId="0910C21D" w14:textId="77777777" w:rsidR="00B356BA" w:rsidRDefault="00000000">
      <w:pPr>
        <w:spacing w:before="240" w:after="240"/>
        <w:rPr>
          <w:b/>
        </w:rPr>
      </w:pPr>
      <w:r>
        <w:rPr>
          <w:b/>
        </w:rPr>
        <w:t>3.  q (Moving Average order):</w:t>
      </w:r>
    </w:p>
    <w:p w14:paraId="62F38509" w14:textId="77777777" w:rsidR="00B356BA" w:rsidRDefault="00000000">
      <w:pPr>
        <w:spacing w:before="240" w:after="240"/>
        <w:ind w:firstLine="720"/>
      </w:pPr>
      <w:r>
        <w:t xml:space="preserve">   - Dựa vào biểu đồ ACF (AutoCorrelation Function).</w:t>
      </w:r>
    </w:p>
    <w:p w14:paraId="33439472" w14:textId="77777777" w:rsidR="00B356BA" w:rsidRDefault="00000000">
      <w:pPr>
        <w:spacing w:before="240" w:after="240"/>
      </w:pPr>
      <w:r>
        <w:t xml:space="preserve">   -  q là số lag đầu tiên mà giá trị tương quan của sai số trở nên không đáng kể.Sử dụng biểu đồ ACF (AutoCorrelation Function) và PACF (Partial AutoCorrelation Function) để xác định các giá trị p và q.</w:t>
      </w:r>
    </w:p>
    <w:p w14:paraId="42A29BA7" w14:textId="77777777" w:rsidR="00B356BA" w:rsidRDefault="00000000">
      <w:pPr>
        <w:spacing w:before="240" w:after="240"/>
      </w:pPr>
      <w:r>
        <w:rPr>
          <w:noProof/>
        </w:rPr>
        <w:lastRenderedPageBreak/>
        <w:drawing>
          <wp:inline distT="114300" distB="114300" distL="114300" distR="114300" wp14:anchorId="4C667CC6" wp14:editId="12CD9C90">
            <wp:extent cx="6159500" cy="2590800"/>
            <wp:effectExtent l="0" t="0" r="0" b="0"/>
            <wp:docPr id="19246106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6159500" cy="2590800"/>
                    </a:xfrm>
                    <a:prstGeom prst="rect">
                      <a:avLst/>
                    </a:prstGeom>
                    <a:ln/>
                  </pic:spPr>
                </pic:pic>
              </a:graphicData>
            </a:graphic>
          </wp:inline>
        </w:drawing>
      </w:r>
    </w:p>
    <w:p w14:paraId="733A1F05" w14:textId="77777777" w:rsidR="00B356BA" w:rsidRDefault="00000000">
      <w:pPr>
        <w:numPr>
          <w:ilvl w:val="0"/>
          <w:numId w:val="4"/>
        </w:numPr>
        <w:spacing w:before="240" w:after="0"/>
      </w:pPr>
      <w:r>
        <w:rPr>
          <w:b/>
        </w:rPr>
        <w:t>Biểu đồ ACF:</w:t>
      </w:r>
      <w:r>
        <w:t xml:space="preserve"> Giúp xác định giá trị q bằng cách xem xét mức độ tương quan giữa các sai số trong quá khứ.</w:t>
      </w:r>
    </w:p>
    <w:p w14:paraId="17C4FC5A" w14:textId="77777777" w:rsidR="00B356BA" w:rsidRDefault="00000000">
      <w:pPr>
        <w:numPr>
          <w:ilvl w:val="0"/>
          <w:numId w:val="4"/>
        </w:numPr>
        <w:spacing w:before="0" w:after="240"/>
      </w:pPr>
      <w:r>
        <w:rPr>
          <w:b/>
        </w:rPr>
        <w:t>Biểu đồ PACF:</w:t>
      </w:r>
      <w:r>
        <w:t xml:space="preserve"> Giúp xác định giá trị p bằng cách xem xét mức độ tương quan giữa các giá trị hiện tại và các giá trị tự hồi quy trong quá khứ.</w:t>
      </w:r>
    </w:p>
    <w:p w14:paraId="7B11D425" w14:textId="77777777" w:rsidR="00B356BA" w:rsidRDefault="00000000">
      <w:pPr>
        <w:spacing w:before="240" w:after="240"/>
        <w:rPr>
          <w:b/>
        </w:rPr>
      </w:pPr>
      <w:r>
        <w:rPr>
          <w:b/>
        </w:rPr>
        <w:t>Bước 3: Huấn luyện mô hình ARIMA</w:t>
      </w:r>
    </w:p>
    <w:p w14:paraId="76048C45" w14:textId="77777777" w:rsidR="00B356BA" w:rsidRDefault="00000000">
      <w:pPr>
        <w:spacing w:before="240" w:after="240"/>
        <w:ind w:firstLine="720"/>
      </w:pPr>
      <w:r>
        <w:t>Sau khi xác định các tham số p, d, q, huấn luyện mô hình ARIMA.</w:t>
      </w:r>
    </w:p>
    <w:p w14:paraId="27862496" w14:textId="77777777" w:rsidR="00B356BA" w:rsidRDefault="00000000">
      <w:pPr>
        <w:spacing w:before="240" w:after="240"/>
      </w:pPr>
      <w:r>
        <w:rPr>
          <w:noProof/>
        </w:rPr>
        <w:drawing>
          <wp:inline distT="114300" distB="114300" distL="114300" distR="114300" wp14:anchorId="74FBF19D" wp14:editId="007101CF">
            <wp:extent cx="6159500" cy="2209800"/>
            <wp:effectExtent l="0" t="0" r="0" b="0"/>
            <wp:docPr id="19246106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6159500" cy="2209800"/>
                    </a:xfrm>
                    <a:prstGeom prst="rect">
                      <a:avLst/>
                    </a:prstGeom>
                    <a:ln/>
                  </pic:spPr>
                </pic:pic>
              </a:graphicData>
            </a:graphic>
          </wp:inline>
        </w:drawing>
      </w:r>
    </w:p>
    <w:p w14:paraId="60364929" w14:textId="77777777" w:rsidR="00B356BA" w:rsidRDefault="00000000">
      <w:pPr>
        <w:numPr>
          <w:ilvl w:val="0"/>
          <w:numId w:val="29"/>
        </w:numPr>
        <w:spacing w:before="240" w:after="0"/>
      </w:pPr>
      <w:r>
        <w:rPr>
          <w:b/>
        </w:rPr>
        <w:t>order=(p, d, q):</w:t>
      </w:r>
      <w:r>
        <w:t xml:space="preserve"> Tham số ARIMA được xác định dựa trên bước trước.</w:t>
      </w:r>
    </w:p>
    <w:p w14:paraId="1DA18C5A" w14:textId="77777777" w:rsidR="00B356BA" w:rsidRDefault="00000000">
      <w:pPr>
        <w:numPr>
          <w:ilvl w:val="0"/>
          <w:numId w:val="29"/>
        </w:numPr>
        <w:spacing w:before="0" w:after="240"/>
      </w:pPr>
      <w:r>
        <w:rPr>
          <w:b/>
        </w:rPr>
        <w:t>model_fit.summary():</w:t>
      </w:r>
      <w:r>
        <w:t xml:space="preserve"> Hiển thị tóm tắt kết quả huấn luyện mô hình, bao gồm các hệ số và các chỉ số đánh giá.</w:t>
      </w:r>
    </w:p>
    <w:p w14:paraId="59922618" w14:textId="77777777" w:rsidR="00B356BA" w:rsidRDefault="00000000">
      <w:pPr>
        <w:spacing w:before="240" w:after="240"/>
        <w:rPr>
          <w:b/>
        </w:rPr>
      </w:pPr>
      <w:r>
        <w:rPr>
          <w:b/>
        </w:rPr>
        <w:t>Bước 4: Dự báo và đánh giá mô hình</w:t>
      </w:r>
    </w:p>
    <w:p w14:paraId="56CC58E9" w14:textId="77777777" w:rsidR="00B356BA" w:rsidRDefault="00000000">
      <w:pPr>
        <w:spacing w:before="240" w:after="240"/>
        <w:ind w:firstLine="720"/>
      </w:pPr>
      <w:r>
        <w:t>Sử dụng mô hình đã huấn luyện để dự báo và đánh giá hiệu suất dựa trên các chỉ số như RMSE, MAE.</w:t>
      </w:r>
    </w:p>
    <w:p w14:paraId="787BB596" w14:textId="7983EB76" w:rsidR="00B356BA" w:rsidDel="00140DDA" w:rsidRDefault="00B356BA">
      <w:pPr>
        <w:spacing w:before="240" w:after="240"/>
        <w:rPr>
          <w:del w:id="2301" w:author="Lien Le" w:date="2024-12-11T16:51:00Z" w16du:dateUtc="2024-12-11T09:51:00Z"/>
        </w:rPr>
      </w:pPr>
    </w:p>
    <w:p w14:paraId="3CF23E9E" w14:textId="0249ED48" w:rsidR="00B356BA" w:rsidDel="00140DDA" w:rsidRDefault="00B356BA">
      <w:pPr>
        <w:rPr>
          <w:del w:id="2302" w:author="Lien Le" w:date="2024-12-11T16:51:00Z" w16du:dateUtc="2024-12-11T09:51:00Z"/>
        </w:rPr>
      </w:pPr>
    </w:p>
    <w:p w14:paraId="34590871" w14:textId="77777777" w:rsidR="00B356BA" w:rsidRDefault="00000000">
      <w:pPr>
        <w:pStyle w:val="Heading2"/>
      </w:pPr>
      <w:bookmarkStart w:id="2303" w:name="_Toc184828844"/>
      <w:r>
        <w:t>5.2. Mô hình Ridge Linear Regression</w:t>
      </w:r>
      <w:bookmarkEnd w:id="2303"/>
    </w:p>
    <w:p w14:paraId="56A5B71C" w14:textId="77777777" w:rsidR="00B356BA" w:rsidRDefault="00000000">
      <w:pPr>
        <w:pStyle w:val="Heading3"/>
      </w:pPr>
      <w:bookmarkStart w:id="2304" w:name="_Toc184828845"/>
      <w:r>
        <w:t>5.2.1. Giới thiệu về Ridge Regression</w:t>
      </w:r>
      <w:bookmarkEnd w:id="2304"/>
    </w:p>
    <w:p w14:paraId="2E6E81C4" w14:textId="77777777" w:rsidR="00B356BA" w:rsidRDefault="00000000">
      <w:pPr>
        <w:spacing w:before="240" w:after="240"/>
        <w:ind w:firstLine="720"/>
      </w:pPr>
      <w:r>
        <w:t>Ridge Regression là một mở rộng của hồi quy tuyến tính (Linear Regression), được thiết kế để giải quyết vấn đề đa cộng tuyến (multicollinearity) giữa các biến độc lập và giảm nguy cơ overfitting trong mô hình.</w:t>
      </w:r>
    </w:p>
    <w:p w14:paraId="607518D0" w14:textId="77777777" w:rsidR="00B356BA" w:rsidRDefault="00000000">
      <w:pPr>
        <w:spacing w:before="240" w:after="240"/>
        <w:ind w:firstLine="720"/>
      </w:pPr>
      <w:r>
        <w:t>Trong Ridge Regression, một điều khoản phạt (penalty) được thêm vào hàm mất mát của hồi quy tuyến tính nhằm hạn chế độ lớn của các hệ số hồi quy. Điều khoản phạt này sử dụng chuẩn L2 (L2 norm) để làm giảm giá trị của các hệ số, giúp mô hình hoạt động ổn định hơn trên dữ liệu mới.</w:t>
      </w:r>
    </w:p>
    <w:p w14:paraId="0745D0E3" w14:textId="77777777" w:rsidR="00B356BA" w:rsidRDefault="00000000">
      <w:pPr>
        <w:spacing w:before="240" w:after="240"/>
        <w:ind w:firstLine="720"/>
        <w:rPr>
          <w:b/>
        </w:rPr>
      </w:pPr>
      <w:r>
        <w:rPr>
          <w:b/>
        </w:rPr>
        <w:t>Công thức hồi quy tuyến tính</w:t>
      </w:r>
    </w:p>
    <w:p w14:paraId="1C6B4878" w14:textId="77777777" w:rsidR="00B356BA" w:rsidRDefault="00000000">
      <w:pPr>
        <w:spacing w:before="240" w:after="240"/>
        <w:ind w:left="720" w:firstLine="720"/>
      </w:pPr>
      <w:r>
        <w:t>Hồi quy tuyến tính biểu diễn mối quan hệ giữa biến mục tiêu (\(Y\)) và các biến đầu vào (\(X\)) qua phương trình sau:</w:t>
      </w:r>
    </w:p>
    <w:p w14:paraId="5AC7D951" w14:textId="77777777" w:rsidR="00B356BA" w:rsidRDefault="00000000">
      <w:pPr>
        <w:jc w:val="center"/>
      </w:pPr>
      <m:oMathPara>
        <m:oMath>
          <m:acc>
            <m:accPr>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sSub>
            <m:sSubPr>
              <m:ctrlPr>
                <w:rPr>
                  <w:rFonts w:ascii="Cambria Math" w:hAnsi="Cambria Math"/>
                </w:rPr>
              </m:ctrlPr>
            </m:sSubPr>
            <m:e>
              <m:r>
                <w:rPr>
                  <w:rFonts w:ascii="Cambria Math" w:hAnsi="Cambria Math"/>
                </w:rPr>
                <m:t>X</m:t>
              </m:r>
            </m:e>
            <m:sub>
              <m:r>
                <w:rPr>
                  <w:rFonts w:ascii="Cambria Math" w:hAnsi="Cambria Math"/>
                </w:rPr>
                <m:t>p</m:t>
              </m:r>
            </m:sub>
          </m:sSub>
        </m:oMath>
      </m:oMathPara>
    </w:p>
    <w:p w14:paraId="3FE8DB55" w14:textId="77777777" w:rsidR="00B356BA" w:rsidRDefault="00B356BA">
      <w:pPr>
        <w:spacing w:before="240" w:after="240"/>
        <w:ind w:left="720"/>
      </w:pPr>
    </w:p>
    <w:p w14:paraId="63331CBA" w14:textId="77777777" w:rsidR="00B356BA" w:rsidRDefault="00000000">
      <w:pPr>
        <w:spacing w:before="240" w:after="240"/>
        <w:ind w:left="720"/>
      </w:pPr>
      <w:r>
        <w:t>Trong đó:</w:t>
      </w:r>
    </w:p>
    <w:p w14:paraId="3AE1E509" w14:textId="77777777" w:rsidR="00B356BA" w:rsidRDefault="00000000">
      <w:pPr>
        <w:spacing w:before="240" w:after="240"/>
        <w:ind w:left="720"/>
      </w:pPr>
      <w:r>
        <w:t xml:space="preserve">- </w:t>
      </w:r>
      <m:oMath>
        <m:r>
          <w:rPr>
            <w:rFonts w:ascii="Cambria Math" w:hAnsi="Cambria Math"/>
          </w:rPr>
          <m:t>(</m:t>
        </m:r>
        <m:acc>
          <m:accPr>
            <m:ctrlPr>
              <w:rPr>
                <w:rFonts w:ascii="Cambria Math" w:hAnsi="Cambria Math"/>
              </w:rPr>
            </m:ctrlPr>
          </m:accPr>
          <m:e>
            <m:r>
              <w:rPr>
                <w:rFonts w:ascii="Cambria Math" w:hAnsi="Cambria Math"/>
              </w:rPr>
              <m:t>Y</m:t>
            </m:r>
          </m:e>
        </m:acc>
        <m:r>
          <w:rPr>
            <w:rFonts w:ascii="Cambria Math" w:hAnsi="Cambria Math"/>
          </w:rPr>
          <m:t>):</m:t>
        </m:r>
      </m:oMath>
      <w:r>
        <w:t xml:space="preserve"> Giá trị dự đoán.</w:t>
      </w:r>
    </w:p>
    <w:p w14:paraId="071C5F78" w14:textId="77777777" w:rsidR="00B356BA" w:rsidRDefault="00000000">
      <w:pPr>
        <w:spacing w:before="240" w:after="240"/>
        <w:ind w:left="720"/>
      </w:pPr>
      <w:r>
        <w:t xml:space="preserve">- </w:t>
      </w: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oMath>
      <w:r>
        <w:t xml:space="preserve"> Hệ số chặn (intercept).</w:t>
      </w:r>
    </w:p>
    <w:p w14:paraId="66871FDC" w14:textId="77777777" w:rsidR="00B356BA" w:rsidRDefault="00000000">
      <w:pPr>
        <w:spacing w:before="240" w:after="240"/>
        <w:ind w:left="720"/>
      </w:pPr>
      <w:r>
        <w:t xml:space="preserve">- </w:t>
      </w: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r>
          <w:rPr>
            <w:rFonts w:ascii="Cambria Math" w:hAnsi="Cambria Math"/>
          </w:rPr>
          <m:t>):</m:t>
        </m:r>
      </m:oMath>
      <w:r>
        <w:t xml:space="preserve"> Các hệ số hồi quy tương ứng với các biến đầu vào.</w:t>
      </w:r>
    </w:p>
    <w:p w14:paraId="68DE2DA3" w14:textId="77777777" w:rsidR="00B356BA" w:rsidRDefault="00000000">
      <w:pPr>
        <w:spacing w:before="240" w:after="240"/>
        <w:ind w:left="720"/>
      </w:pPr>
      <w: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oMath>
      <w:r>
        <w:t xml:space="preserve"> Các biến độc lập (features).</w:t>
      </w:r>
    </w:p>
    <w:p w14:paraId="2E89A394" w14:textId="77777777" w:rsidR="00B356BA" w:rsidRDefault="00B356BA">
      <w:pPr>
        <w:spacing w:before="240" w:after="240"/>
        <w:ind w:left="720"/>
      </w:pPr>
    </w:p>
    <w:p w14:paraId="715524AD" w14:textId="77777777" w:rsidR="00B356BA" w:rsidRDefault="00000000">
      <w:pPr>
        <w:spacing w:before="240" w:after="240"/>
        <w:ind w:left="720" w:firstLine="720"/>
      </w:pPr>
      <w:r>
        <w:t>Hàm mất mát trong hồi quy tuyến tính thông thường tối thiểu hóa tổng bình phương sai số (Ordinary Least Squares - OLS):</w:t>
      </w:r>
    </w:p>
    <w:p w14:paraId="6A6CFEBA" w14:textId="77777777" w:rsidR="00B356BA" w:rsidRDefault="00B356BA">
      <w:pPr>
        <w:spacing w:before="240" w:after="240"/>
        <w:ind w:left="720"/>
      </w:pPr>
    </w:p>
    <w:p w14:paraId="72750567" w14:textId="77777777" w:rsidR="00B356BA" w:rsidRDefault="00000000">
      <w:pPr>
        <w:jc w:val="center"/>
      </w:pPr>
      <m:oMathPara>
        <m:oMath>
          <m:r>
            <w:rPr>
              <w:rFonts w:ascii="Cambria Math" w:hAnsi="Cambria Math"/>
            </w:rPr>
            <m:t>L</m:t>
          </m:r>
          <m:d>
            <m:dPr>
              <m:ctrlPr>
                <w:rPr>
                  <w:rFonts w:ascii="Cambria Math" w:hAnsi="Cambria Math"/>
                </w:rPr>
              </m:ctrlPr>
            </m:dPr>
            <m:e>
              <m:r>
                <w:rPr>
                  <w:rFonts w:ascii="Cambria Math" w:hAnsi="Cambria Math"/>
                </w:rPr>
                <m:t>β</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sSub>
                        <m:sSubPr>
                          <m:ctrlPr>
                            <w:rPr>
                              <w:rFonts w:ascii="Cambria Math" w:hAnsi="Cambria Math"/>
                            </w:rPr>
                          </m:ctrlPr>
                        </m:sSubPr>
                        <m:e>
                          <m:r>
                            <w:rPr>
                              <w:rFonts w:ascii="Cambria Math" w:hAnsi="Cambria Math"/>
                            </w:rPr>
                            <m:t>X</m:t>
                          </m:r>
                        </m:e>
                        <m:sub>
                          <m:r>
                            <w:rPr>
                              <w:rFonts w:ascii="Cambria Math" w:hAnsi="Cambria Math"/>
                            </w:rPr>
                            <m:t>ip</m:t>
                          </m:r>
                        </m:sub>
                      </m:sSub>
                    </m:e>
                  </m:d>
                </m:e>
              </m:d>
            </m:e>
            <m:sup>
              <m:r>
                <w:rPr>
                  <w:rFonts w:ascii="Cambria Math" w:hAnsi="Cambria Math"/>
                </w:rPr>
                <m:t>2</m:t>
              </m:r>
            </m:sup>
          </m:sSup>
        </m:oMath>
      </m:oMathPara>
    </w:p>
    <w:p w14:paraId="0E5D2679" w14:textId="77777777" w:rsidR="00B356BA" w:rsidRDefault="00000000">
      <w:pPr>
        <w:spacing w:before="240" w:after="240"/>
        <w:ind w:left="720"/>
        <w:rPr>
          <w:b/>
        </w:rPr>
      </w:pPr>
      <w:r>
        <w:rPr>
          <w:b/>
        </w:rPr>
        <w:lastRenderedPageBreak/>
        <w:t xml:space="preserve"> Công thức Ridge Regression</w:t>
      </w:r>
    </w:p>
    <w:p w14:paraId="2699B2B8" w14:textId="77777777" w:rsidR="00B356BA" w:rsidRDefault="00000000">
      <w:pPr>
        <w:spacing w:before="240" w:after="240"/>
        <w:ind w:left="720" w:firstLine="720"/>
      </w:pPr>
      <w:r>
        <w:t>Ridge Regression mở rộng hàm mất mát của hồi quy tuyến tính bằng cách thêm một điều khoản phạt dựa trên bình phương các hệ số hồi quy (\(\beta_j^2\)):</w:t>
      </w:r>
    </w:p>
    <w:p w14:paraId="716A109C" w14:textId="77777777" w:rsidR="00B356BA" w:rsidRDefault="00000000">
      <w:pPr>
        <w:jc w:val="center"/>
      </w:pPr>
      <m:oMathPara>
        <m:oMath>
          <m:sSub>
            <m:sSubPr>
              <m:ctrlPr>
                <w:rPr>
                  <w:rFonts w:ascii="Cambria Math" w:hAnsi="Cambria Math"/>
                </w:rPr>
              </m:ctrlPr>
            </m:sSubPr>
            <m:e>
              <m:r>
                <w:rPr>
                  <w:rFonts w:ascii="Cambria Math" w:hAnsi="Cambria Math"/>
                </w:rPr>
                <m:t>L</m:t>
              </m:r>
            </m:e>
            <m:sub>
              <m:r>
                <w:rPr>
                  <w:rFonts w:ascii="Cambria Math" w:hAnsi="Cambria Math"/>
                </w:rPr>
                <m:t>ridge</m:t>
              </m:r>
            </m:sub>
          </m:sSub>
          <m:d>
            <m:dPr>
              <m:ctrlPr>
                <w:rPr>
                  <w:rFonts w:ascii="Cambria Math" w:hAnsi="Cambria Math"/>
                </w:rPr>
              </m:ctrlPr>
            </m:dPr>
            <m:e>
              <m:r>
                <w:rPr>
                  <w:rFonts w:ascii="Cambria Math" w:hAnsi="Cambria Math"/>
                </w:rPr>
                <m:t>β</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sSub>
                        <m:sSubPr>
                          <m:ctrlPr>
                            <w:rPr>
                              <w:rFonts w:ascii="Cambria Math" w:hAnsi="Cambria Math"/>
                            </w:rPr>
                          </m:ctrlPr>
                        </m:sSubPr>
                        <m:e>
                          <m:r>
                            <w:rPr>
                              <w:rFonts w:ascii="Cambria Math" w:hAnsi="Cambria Math"/>
                            </w:rPr>
                            <m:t>X</m:t>
                          </m:r>
                        </m:e>
                        <m:sub>
                          <m:r>
                            <w:rPr>
                              <w:rFonts w:ascii="Cambria Math" w:hAnsi="Cambria Math"/>
                            </w:rPr>
                            <m:t>ip</m:t>
                          </m:r>
                        </m:sub>
                      </m:sSub>
                    </m:e>
                  </m:d>
                </m:e>
              </m:d>
            </m:e>
            <m:sup>
              <m:r>
                <w:rPr>
                  <w:rFonts w:ascii="Cambria Math" w:hAnsi="Cambria Math"/>
                </w:rPr>
                <m:t>2</m:t>
              </m:r>
            </m:sup>
          </m:sSup>
          <m:r>
            <w:rPr>
              <w:rFonts w:ascii="Cambria Math" w:hAnsi="Cambria Math"/>
            </w:rPr>
            <m:t>+λ</m:t>
          </m:r>
          <m:nary>
            <m:naryPr>
              <m:chr m:val="∑"/>
              <m:ctrlPr>
                <w:rPr>
                  <w:rFonts w:ascii="Cambria Math" w:hAnsi="Cambria Math"/>
                </w:rPr>
              </m:ctrlPr>
            </m:naryPr>
            <m:sub>
              <m:r>
                <w:rPr>
                  <w:rFonts w:ascii="Cambria Math" w:hAnsi="Cambria Math"/>
                </w:rPr>
                <m:t>j=1</m:t>
              </m:r>
            </m:sub>
            <m:sup>
              <m:r>
                <w:rPr>
                  <w:rFonts w:ascii="Cambria Math" w:hAnsi="Cambria Math"/>
                </w:rPr>
                <m:t>p</m:t>
              </m:r>
            </m:sup>
            <m:e/>
          </m:nary>
          <m:sSubSup>
            <m:sSubSupPr>
              <m:ctrlPr>
                <w:rPr>
                  <w:rFonts w:ascii="Cambria Math" w:hAnsi="Cambria Math"/>
                </w:rPr>
              </m:ctrlPr>
            </m:sSubSupPr>
            <m:e>
              <m:r>
                <w:rPr>
                  <w:rFonts w:ascii="Cambria Math" w:hAnsi="Cambria Math"/>
                </w:rPr>
                <m:t>β</m:t>
              </m:r>
            </m:e>
            <m:sub>
              <m:r>
                <w:rPr>
                  <w:rFonts w:ascii="Cambria Math" w:hAnsi="Cambria Math"/>
                </w:rPr>
                <m:t>j</m:t>
              </m:r>
            </m:sub>
            <m:sup>
              <m:r>
                <w:rPr>
                  <w:rFonts w:ascii="Cambria Math" w:hAnsi="Cambria Math"/>
                </w:rPr>
                <m:t>2</m:t>
              </m:r>
            </m:sup>
          </m:sSubSup>
        </m:oMath>
      </m:oMathPara>
    </w:p>
    <w:p w14:paraId="0D0C33BA" w14:textId="77777777" w:rsidR="00B356BA" w:rsidRDefault="00000000">
      <w:pPr>
        <w:spacing w:before="240" w:after="240"/>
        <w:ind w:left="720" w:firstLine="720"/>
      </w:pPr>
      <w:r>
        <w:t>Trong đó:</w:t>
      </w:r>
    </w:p>
    <w:p w14:paraId="28290E36" w14:textId="77777777" w:rsidR="00B356BA" w:rsidRDefault="00000000">
      <w:pPr>
        <w:spacing w:before="240" w:after="240"/>
        <w:ind w:left="720"/>
      </w:pPr>
      <m:oMath>
        <m:r>
          <w:rPr>
            <w:rFonts w:ascii="Cambria Math" w:hAnsi="Cambria Math"/>
          </w:rPr>
          <m:t>- (λ):</m:t>
        </m:r>
      </m:oMath>
      <w:r>
        <w:t xml:space="preserve"> Tham số điều chỉnh (regularization parameter), quyết định mức độ ảnh hưởng của điều khoản phạt:</w:t>
      </w:r>
    </w:p>
    <w:p w14:paraId="4A12E477" w14:textId="77777777" w:rsidR="00B356BA" w:rsidRDefault="00000000">
      <w:pPr>
        <w:spacing w:before="240" w:after="240"/>
        <w:ind w:left="720"/>
      </w:pPr>
      <w:r>
        <w:t xml:space="preserve">  - Khi </w:t>
      </w:r>
      <m:oMath>
        <m:r>
          <w:rPr>
            <w:rFonts w:ascii="Cambria Math" w:hAnsi="Cambria Math"/>
          </w:rPr>
          <m:t>(λ= 0):</m:t>
        </m:r>
      </m:oMath>
      <w:r>
        <w:t xml:space="preserve"> Ridge Regression tương đương với hồi quy tuyến tính thông thường.</w:t>
      </w:r>
    </w:p>
    <w:p w14:paraId="51D38192" w14:textId="77777777" w:rsidR="00B356BA" w:rsidRDefault="00000000">
      <w:pPr>
        <w:spacing w:before="240" w:after="240"/>
        <w:ind w:left="720"/>
      </w:pPr>
      <w:r>
        <w:t xml:space="preserve">  - Khi </w:t>
      </w:r>
      <m:oMath>
        <m:r>
          <w:rPr>
            <w:rFonts w:ascii="Cambria Math" w:hAnsi="Cambria Math"/>
          </w:rPr>
          <m:t>(λ&gt; 0):</m:t>
        </m:r>
      </m:oMath>
      <w:r>
        <w:t xml:space="preserve"> Điều khoản phạt hạn chế độ lớn của các hệ số, giúp giảm overfitting.</w:t>
      </w:r>
    </w:p>
    <w:p w14:paraId="3A1E9DCC" w14:textId="77777777" w:rsidR="00B356BA" w:rsidRDefault="00000000">
      <w:pPr>
        <w:spacing w:before="240" w:after="240"/>
        <w:ind w:left="720"/>
      </w:pPr>
      <m:oMath>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p</m:t>
            </m:r>
          </m:sup>
          <m:e/>
        </m:nary>
        <m:sSubSup>
          <m:sSubSupPr>
            <m:ctrlPr>
              <w:rPr>
                <w:rFonts w:ascii="Cambria Math" w:hAnsi="Cambria Math"/>
              </w:rPr>
            </m:ctrlPr>
          </m:sSubSupPr>
          <m:e>
            <m:r>
              <w:rPr>
                <w:rFonts w:ascii="Cambria Math" w:hAnsi="Cambria Math"/>
              </w:rPr>
              <m:t>β</m:t>
            </m:r>
          </m:e>
          <m:sub>
            <m:r>
              <w:rPr>
                <w:rFonts w:ascii="Cambria Math" w:hAnsi="Cambria Math"/>
              </w:rPr>
              <m:t>j</m:t>
            </m:r>
          </m:sub>
          <m:sup>
            <m:r>
              <w:rPr>
                <w:rFonts w:ascii="Cambria Math" w:hAnsi="Cambria Math"/>
              </w:rPr>
              <m:t>2</m:t>
            </m:r>
          </m:sup>
        </m:sSubSup>
        <m:r>
          <w:rPr>
            <w:rFonts w:ascii="Cambria Math" w:hAnsi="Cambria Math"/>
          </w:rPr>
          <m:t>):</m:t>
        </m:r>
      </m:oMath>
      <w:r>
        <w:t xml:space="preserve"> Điều khoản phạt chuẩn </w:t>
      </w:r>
      <m:oMath>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w:r>
        <w:t xml:space="preserve"> đóng vai trò làm giảm độ lớn của các hệ số hồi quy.</w:t>
      </w:r>
    </w:p>
    <w:p w14:paraId="43987A32" w14:textId="77777777" w:rsidR="00B356BA" w:rsidRDefault="00000000">
      <w:pPr>
        <w:spacing w:before="240" w:after="240"/>
        <w:ind w:left="720"/>
        <w:rPr>
          <w:b/>
        </w:rPr>
      </w:pPr>
      <w:r>
        <w:rPr>
          <w:b/>
        </w:rPr>
        <w:t>Ý nghĩa của điều khoản phạt:</w:t>
      </w:r>
    </w:p>
    <w:p w14:paraId="4B9496E5" w14:textId="77777777" w:rsidR="00B356BA" w:rsidRDefault="00000000">
      <w:pPr>
        <w:spacing w:before="240" w:after="240"/>
        <w:ind w:left="720"/>
      </w:pPr>
      <w:r>
        <w:t xml:space="preserve">- </w:t>
      </w:r>
      <w:r>
        <w:rPr>
          <w:b/>
        </w:rPr>
        <w:t>Điều khoản phạt làm giảm tầm quan trọng của các biến ít liên quan, nhưng không đưa hệ số của chúng về 0 như Lasso Regression.</w:t>
      </w:r>
    </w:p>
    <w:p w14:paraId="1E6DBB04" w14:textId="77777777" w:rsidR="00B356BA" w:rsidRDefault="00000000">
      <w:pPr>
        <w:spacing w:before="240" w:after="240"/>
        <w:ind w:left="720"/>
      </w:pPr>
      <w:r>
        <w:t>- Giúp mô hình bền vững hơn trước sự thay đổi nhỏ trong dữ liệu.</w:t>
      </w:r>
    </w:p>
    <w:p w14:paraId="72AC4A8A" w14:textId="77777777" w:rsidR="00B356BA" w:rsidRDefault="00000000">
      <w:pPr>
        <w:spacing w:before="240" w:after="240"/>
      </w:pPr>
      <w:r>
        <w:t xml:space="preserve">- Khi </w:t>
      </w:r>
      <m:oMath>
        <m:r>
          <w:rPr>
            <w:rFonts w:ascii="Cambria Math" w:hAnsi="Cambria Math"/>
          </w:rPr>
          <m:t>(λ)</m:t>
        </m:r>
      </m:oMath>
      <w:r>
        <w:t xml:space="preserve"> nhỏ:</w:t>
      </w:r>
    </w:p>
    <w:p w14:paraId="56B471EA" w14:textId="77777777" w:rsidR="00B356BA" w:rsidRDefault="00000000">
      <w:pPr>
        <w:spacing w:before="240" w:after="240"/>
      </w:pPr>
      <w:r>
        <w:t xml:space="preserve"> </w:t>
      </w:r>
      <w:r>
        <w:tab/>
        <w:t>- Ridge Regression gần giống hồi quy tuyến tính thông thường.</w:t>
      </w:r>
    </w:p>
    <w:p w14:paraId="6382F97E" w14:textId="77777777" w:rsidR="00B356BA" w:rsidRDefault="00000000">
      <w:pPr>
        <w:spacing w:before="240" w:after="240"/>
        <w:ind w:firstLine="720"/>
      </w:pPr>
      <w:r>
        <w:t>- Hệ số hồi quy có thể lớn nếu dữ liệu bị nhiễu hoặc đa cộng tuyến cao.</w:t>
      </w:r>
    </w:p>
    <w:p w14:paraId="32AA4EA9" w14:textId="77777777" w:rsidR="00B356BA" w:rsidRDefault="00000000">
      <w:pPr>
        <w:spacing w:before="240" w:after="240"/>
      </w:pPr>
      <w:r>
        <w:t xml:space="preserve">- Khi </w:t>
      </w:r>
      <m:oMath>
        <m:r>
          <w:rPr>
            <w:rFonts w:ascii="Cambria Math" w:hAnsi="Cambria Math"/>
          </w:rPr>
          <m:t>(λ)</m:t>
        </m:r>
      </m:oMath>
      <w:r>
        <w:t xml:space="preserve"> lớn:</w:t>
      </w:r>
    </w:p>
    <w:p w14:paraId="4A9874D9" w14:textId="77777777" w:rsidR="00B356BA" w:rsidRDefault="00000000">
      <w:pPr>
        <w:spacing w:before="240" w:after="240"/>
        <w:ind w:firstLine="720"/>
      </w:pPr>
      <w:r>
        <w:t xml:space="preserve"> - Các hệ số hồi quy giảm đáng kể, gần 0, giúp làm mịn mô hình.</w:t>
      </w:r>
    </w:p>
    <w:p w14:paraId="55C77F4C" w14:textId="77777777" w:rsidR="00B356BA" w:rsidRDefault="00000000">
      <w:pPr>
        <w:spacing w:before="240" w:after="240"/>
        <w:ind w:firstLine="720"/>
      </w:pPr>
      <w:r>
        <w:t xml:space="preserve">- Tuy nhiên, giá trị </w:t>
      </w:r>
      <m:oMath>
        <m:r>
          <w:rPr>
            <w:rFonts w:ascii="Cambria Math" w:hAnsi="Cambria Math"/>
          </w:rPr>
          <m:t>(λ)</m:t>
        </m:r>
      </m:oMath>
      <w:r>
        <w:t xml:space="preserve"> quá lớn có thể dẫn đến underfitting, khiến mô hình mất khả năng học chi tiết từ dữ liệu.</w:t>
      </w:r>
    </w:p>
    <w:p w14:paraId="616B77F9" w14:textId="77777777" w:rsidR="00B356BA" w:rsidRDefault="00000000">
      <w:pPr>
        <w:spacing w:before="240" w:after="240"/>
      </w:pPr>
      <w:r>
        <w:t xml:space="preserve">- Chọn </w:t>
      </w:r>
      <m:oMath>
        <m:r>
          <w:rPr>
            <w:rFonts w:ascii="Cambria Math" w:hAnsi="Cambria Math"/>
          </w:rPr>
          <m:t>(λ)</m:t>
        </m:r>
      </m:oMath>
      <w:r>
        <w:t xml:space="preserve"> tối ưu:</w:t>
      </w:r>
    </w:p>
    <w:p w14:paraId="72E684D7" w14:textId="77777777" w:rsidR="00B356BA" w:rsidRDefault="00000000">
      <w:pPr>
        <w:spacing w:before="240" w:after="240"/>
        <w:ind w:firstLine="720"/>
      </w:pPr>
      <w:r>
        <w:lastRenderedPageBreak/>
        <w:t>- Sử dụng kỹ thuật Cross-Validation (xác thực chéo) để cân bằng giữa việc giảm overfitting và duy trì độ chính xác của mô hình.</w:t>
      </w:r>
    </w:p>
    <w:p w14:paraId="10830FD7" w14:textId="77777777" w:rsidR="00B356BA" w:rsidRDefault="00000000">
      <w:pPr>
        <w:spacing w:before="240" w:after="240"/>
        <w:ind w:left="720"/>
        <w:rPr>
          <w:b/>
        </w:rPr>
      </w:pPr>
      <w:r>
        <w:rPr>
          <w:b/>
        </w:rPr>
        <w:t xml:space="preserve"> Ưu điểm của Ridge Regression</w:t>
      </w:r>
    </w:p>
    <w:p w14:paraId="0F035598" w14:textId="77777777" w:rsidR="00B356BA" w:rsidRDefault="00000000">
      <w:pPr>
        <w:spacing w:before="240" w:after="240"/>
      </w:pPr>
      <w:r>
        <w:t>1. Giảm hiện tượng overfitting:</w:t>
      </w:r>
    </w:p>
    <w:p w14:paraId="0DF75B53" w14:textId="77777777" w:rsidR="00B356BA" w:rsidRDefault="00000000">
      <w:pPr>
        <w:spacing w:before="240" w:after="240"/>
        <w:ind w:left="720"/>
      </w:pPr>
      <w:r>
        <w:t xml:space="preserve">   - Ridge Regression kiểm soát tốt các biến động lớn của dữ liệu bằng cách giảm độ nhạy của mô hình đối với dữ liệu huấn luyện.</w:t>
      </w:r>
    </w:p>
    <w:p w14:paraId="65772DFB" w14:textId="77777777" w:rsidR="00B356BA" w:rsidRDefault="00000000">
      <w:pPr>
        <w:spacing w:before="240" w:after="240"/>
        <w:ind w:left="720"/>
      </w:pPr>
      <w:r>
        <w:t xml:space="preserve">   - Giúp cải thiện độ chính xác trên tập kiểm tra.</w:t>
      </w:r>
    </w:p>
    <w:p w14:paraId="282BE42E" w14:textId="77777777" w:rsidR="00B356BA" w:rsidRDefault="00000000">
      <w:pPr>
        <w:spacing w:before="240" w:after="240"/>
      </w:pPr>
      <w:r>
        <w:t>2. Xử lý đa cộng tuyến:</w:t>
      </w:r>
    </w:p>
    <w:p w14:paraId="36DD8510" w14:textId="77777777" w:rsidR="00B356BA" w:rsidRDefault="00000000">
      <w:pPr>
        <w:spacing w:before="240" w:after="240"/>
        <w:ind w:left="720"/>
      </w:pPr>
      <w:r>
        <w:t xml:space="preserve">   - Khi các biến độc lập có tương quan tuyến tính mạnh, Ridge Regression giữ cho mô hình hoạt động ổn định và tránh ảnh hưởng nghiêm trọng từ các biến tương quan.</w:t>
      </w:r>
    </w:p>
    <w:p w14:paraId="6B46942C" w14:textId="28A01EE0" w:rsidR="00B356BA" w:rsidDel="00140DDA" w:rsidRDefault="00B356BA">
      <w:pPr>
        <w:spacing w:before="240" w:after="240"/>
        <w:rPr>
          <w:del w:id="2305" w:author="Lien Le" w:date="2024-12-11T16:51:00Z" w16du:dateUtc="2024-12-11T09:51:00Z"/>
        </w:rPr>
      </w:pPr>
    </w:p>
    <w:p w14:paraId="0DAF4244" w14:textId="77777777" w:rsidR="00B356BA" w:rsidRDefault="00000000">
      <w:pPr>
        <w:spacing w:before="240" w:after="240"/>
        <w:rPr>
          <w:b/>
        </w:rPr>
      </w:pPr>
      <w:r>
        <w:rPr>
          <w:b/>
        </w:rPr>
        <w:t xml:space="preserve"> Nhược điểm của Ridge Regression</w:t>
      </w:r>
    </w:p>
    <w:p w14:paraId="178DDBEF" w14:textId="77777777" w:rsidR="00B356BA" w:rsidRDefault="00000000">
      <w:pPr>
        <w:spacing w:before="240" w:after="240"/>
        <w:ind w:firstLine="720"/>
      </w:pPr>
      <w:r>
        <w:t>- Ridge Regression không loại bỏ hoàn toàn các đặc trưng không quan trọng. Điều này dẫn đến việc mô hình vẫn sử dụng tất cả các biến độc lập, ngay cả khi một số biến có ảnh hưởng không đáng kể.</w:t>
      </w:r>
    </w:p>
    <w:p w14:paraId="383B2043" w14:textId="77777777" w:rsidR="00B356BA" w:rsidRDefault="00000000">
      <w:pPr>
        <w:spacing w:before="240" w:after="240"/>
        <w:rPr>
          <w:b/>
        </w:rPr>
      </w:pPr>
      <w:r>
        <w:rPr>
          <w:b/>
        </w:rPr>
        <w:t>LASSO Regression: Sự khác biệt với Ridge Regression</w:t>
      </w:r>
    </w:p>
    <w:p w14:paraId="4F518C45" w14:textId="77777777" w:rsidR="00B356BA" w:rsidRDefault="00000000">
      <w:pPr>
        <w:spacing w:before="240" w:after="240"/>
        <w:ind w:firstLine="720"/>
      </w:pPr>
      <w:r>
        <w:t xml:space="preserve">LASSO (Least Absolute Shrinkage and Selection Operator) là một biến thể khác của hồi quy tuyến tính, tương tự Ridge Regression, nhưng sử dụng điều khoản phạt chuẩn </w:t>
      </w:r>
      <m:oMath>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w:r>
        <w:t xml:space="preserve"> thay vì </w:t>
      </w:r>
      <m:oMath>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w:r>
        <w:t xml:space="preserve"> Điều này khiến LASSO có khả năng loại bỏ hoàn toàn một số đặc trưng không quan trọng, giúp đơn giản hóa mô hình hơn so với Ridge Regression.</w:t>
      </w:r>
    </w:p>
    <w:p w14:paraId="067F1C6B" w14:textId="77777777" w:rsidR="00B356BA" w:rsidRDefault="00000000">
      <w:pPr>
        <w:spacing w:before="240" w:after="240"/>
        <w:rPr>
          <w:b/>
        </w:rPr>
      </w:pPr>
      <w:r>
        <w:rPr>
          <w:b/>
        </w:rPr>
        <w:t>Công thức LASSO Regression</w:t>
      </w:r>
    </w:p>
    <w:p w14:paraId="5571F72F" w14:textId="77777777" w:rsidR="00B356BA" w:rsidRDefault="00000000">
      <w:pPr>
        <w:spacing w:before="240" w:after="240"/>
        <w:ind w:firstLine="720"/>
      </w:pPr>
      <w:r>
        <w:t>Hàm mất mát trong LASSO Regression được biểu diễn như sau:</w:t>
      </w:r>
    </w:p>
    <w:p w14:paraId="10249667" w14:textId="77777777" w:rsidR="00B356BA" w:rsidRDefault="00000000">
      <w:pPr>
        <w:jc w:val="center"/>
      </w:pPr>
      <m:oMathPara>
        <m:oMath>
          <m:sSub>
            <m:sSubPr>
              <m:ctrlPr>
                <w:rPr>
                  <w:rFonts w:ascii="Cambria Math" w:hAnsi="Cambria Math"/>
                </w:rPr>
              </m:ctrlPr>
            </m:sSubPr>
            <m:e>
              <m:r>
                <w:rPr>
                  <w:rFonts w:ascii="Cambria Math" w:hAnsi="Cambria Math"/>
                </w:rPr>
                <m:t>L</m:t>
              </m:r>
            </m:e>
            <m:sub>
              <m:r>
                <w:rPr>
                  <w:rFonts w:ascii="Cambria Math" w:hAnsi="Cambria Math"/>
                </w:rPr>
                <m:t>lasso</m:t>
              </m:r>
            </m:sub>
          </m:sSub>
          <m:d>
            <m:dPr>
              <m:ctrlPr>
                <w:rPr>
                  <w:rFonts w:ascii="Cambria Math" w:hAnsi="Cambria Math"/>
                </w:rPr>
              </m:ctrlPr>
            </m:dPr>
            <m:e>
              <m:r>
                <w:rPr>
                  <w:rFonts w:ascii="Cambria Math" w:hAnsi="Cambria Math"/>
                </w:rPr>
                <m:t>β</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sSub>
                        <m:sSubPr>
                          <m:ctrlPr>
                            <w:rPr>
                              <w:rFonts w:ascii="Cambria Math" w:hAnsi="Cambria Math"/>
                            </w:rPr>
                          </m:ctrlPr>
                        </m:sSubPr>
                        <m:e>
                          <m:r>
                            <w:rPr>
                              <w:rFonts w:ascii="Cambria Math" w:hAnsi="Cambria Math"/>
                            </w:rPr>
                            <m:t>X</m:t>
                          </m:r>
                        </m:e>
                        <m:sub>
                          <m:r>
                            <w:rPr>
                              <w:rFonts w:ascii="Cambria Math" w:hAnsi="Cambria Math"/>
                            </w:rPr>
                            <m:t>ip</m:t>
                          </m:r>
                        </m:sub>
                      </m:sSub>
                    </m:e>
                  </m:d>
                </m:e>
              </m:d>
            </m:e>
            <m:sup>
              <m:r>
                <w:rPr>
                  <w:rFonts w:ascii="Cambria Math" w:hAnsi="Cambria Math"/>
                </w:rPr>
                <m:t>2</m:t>
              </m:r>
            </m:sup>
          </m:sSup>
          <m:r>
            <w:rPr>
              <w:rFonts w:ascii="Cambria Math" w:hAnsi="Cambria Math"/>
            </w:rPr>
            <m:t>+λ</m:t>
          </m:r>
          <m:nary>
            <m:naryPr>
              <m:chr m:val="∑"/>
              <m:ctrlPr>
                <w:rPr>
                  <w:rFonts w:ascii="Cambria Math" w:hAnsi="Cambria Math"/>
                </w:rPr>
              </m:ctrlPr>
            </m:naryPr>
            <m:sub>
              <m:r>
                <w:rPr>
                  <w:rFonts w:ascii="Cambria Math" w:hAnsi="Cambria Math"/>
                </w:rPr>
                <m:t>j=1</m:t>
              </m:r>
            </m:sub>
            <m:sup>
              <m:r>
                <w:rPr>
                  <w:rFonts w:ascii="Cambria Math" w:hAnsi="Cambria Math"/>
                </w:rPr>
                <m:t>p</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oMath>
      </m:oMathPara>
    </w:p>
    <w:p w14:paraId="66AA961A" w14:textId="77777777" w:rsidR="00B356BA" w:rsidRDefault="00000000">
      <w:pPr>
        <w:spacing w:before="240" w:after="240"/>
      </w:pPr>
      <w:r>
        <w:t>Trong đó:</w:t>
      </w:r>
    </w:p>
    <w:p w14:paraId="394D557D" w14:textId="77777777" w:rsidR="00B356BA" w:rsidRDefault="00000000">
      <w:pPr>
        <w:spacing w:before="240" w:after="240"/>
      </w:pPr>
      <w:r>
        <w:t xml:space="preserve">- </w:t>
      </w:r>
      <m:oMath>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p</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r>
          <w:rPr>
            <w:rFonts w:ascii="Cambria Math" w:hAnsi="Cambria Math"/>
          </w:rPr>
          <m:t>):</m:t>
        </m:r>
      </m:oMath>
      <w:r>
        <w:t xml:space="preserve"> Điều khoản phạt chuẩn </w:t>
      </w:r>
      <m:oMath>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w:r>
        <w:t xml:space="preserve"> làm giảm độ lớn của các hệ số hồi quy, đồng thời đưa một số hệ số về 0.</w:t>
      </w:r>
    </w:p>
    <w:p w14:paraId="66D5616B" w14:textId="77777777" w:rsidR="00B356BA" w:rsidRDefault="00000000">
      <w:pPr>
        <w:spacing w:before="240" w:after="240"/>
      </w:pPr>
      <w:r>
        <w:lastRenderedPageBreak/>
        <w:t xml:space="preserve">- </w:t>
      </w:r>
      <m:oMath>
        <m:r>
          <w:rPr>
            <w:rFonts w:ascii="Cambria Math" w:hAnsi="Cambria Math"/>
          </w:rPr>
          <m:t>(λ):</m:t>
        </m:r>
      </m:oMath>
      <w:r>
        <w:t xml:space="preserve"> Tham số điều chỉnh, tương tự như trong Ridge Regression.</w:t>
      </w:r>
    </w:p>
    <w:p w14:paraId="23072AE0" w14:textId="46BE8694" w:rsidR="00B356BA" w:rsidDel="00140DDA" w:rsidRDefault="00B356BA">
      <w:pPr>
        <w:spacing w:before="240" w:after="240"/>
        <w:rPr>
          <w:del w:id="2306" w:author="Lien Le" w:date="2024-12-11T16:52:00Z" w16du:dateUtc="2024-12-11T09:52:00Z"/>
        </w:rPr>
      </w:pPr>
    </w:p>
    <w:p w14:paraId="6504A784" w14:textId="77777777" w:rsidR="00B356BA" w:rsidRDefault="00000000">
      <w:pPr>
        <w:spacing w:before="240" w:after="240"/>
      </w:pPr>
      <w:r>
        <w:t>So sánh Ridge Regression và LASSO Regression</w:t>
      </w:r>
    </w:p>
    <w:tbl>
      <w:tblPr>
        <w:tblStyle w:val="aff"/>
        <w:tblW w:w="9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4"/>
        <w:gridCol w:w="3975"/>
        <w:gridCol w:w="4241"/>
      </w:tblGrid>
      <w:tr w:rsidR="00B356BA" w14:paraId="6D79C96D" w14:textId="77777777">
        <w:trPr>
          <w:tblHeader/>
        </w:trPr>
        <w:tc>
          <w:tcPr>
            <w:tcW w:w="1474" w:type="dxa"/>
            <w:vAlign w:val="center"/>
          </w:tcPr>
          <w:p w14:paraId="7E9B727A" w14:textId="77777777" w:rsidR="00B356BA" w:rsidRDefault="00000000">
            <w:pPr>
              <w:widowControl/>
              <w:spacing w:before="0" w:after="0" w:line="240" w:lineRule="auto"/>
              <w:jc w:val="center"/>
              <w:rPr>
                <w:b/>
              </w:rPr>
            </w:pPr>
            <w:r>
              <w:rPr>
                <w:b/>
              </w:rPr>
              <w:t>Đặc điểm</w:t>
            </w:r>
          </w:p>
        </w:tc>
        <w:tc>
          <w:tcPr>
            <w:tcW w:w="3975" w:type="dxa"/>
            <w:vAlign w:val="center"/>
          </w:tcPr>
          <w:p w14:paraId="2C83B85E" w14:textId="77777777" w:rsidR="00B356BA" w:rsidRDefault="00000000">
            <w:pPr>
              <w:widowControl/>
              <w:spacing w:before="0" w:after="0" w:line="240" w:lineRule="auto"/>
              <w:jc w:val="center"/>
              <w:rPr>
                <w:b/>
              </w:rPr>
            </w:pPr>
            <w:r>
              <w:rPr>
                <w:b/>
              </w:rPr>
              <w:t>Ridge Regression</w:t>
            </w:r>
          </w:p>
        </w:tc>
        <w:tc>
          <w:tcPr>
            <w:tcW w:w="4241" w:type="dxa"/>
            <w:vAlign w:val="center"/>
          </w:tcPr>
          <w:p w14:paraId="5444C657" w14:textId="77777777" w:rsidR="00B356BA" w:rsidRDefault="00000000">
            <w:pPr>
              <w:widowControl/>
              <w:spacing w:before="0" w:after="0" w:line="240" w:lineRule="auto"/>
              <w:jc w:val="center"/>
              <w:rPr>
                <w:b/>
              </w:rPr>
            </w:pPr>
            <w:r>
              <w:rPr>
                <w:b/>
              </w:rPr>
              <w:t>LASSO Regression</w:t>
            </w:r>
          </w:p>
        </w:tc>
      </w:tr>
      <w:tr w:rsidR="00B356BA" w14:paraId="445C700C" w14:textId="77777777">
        <w:tc>
          <w:tcPr>
            <w:tcW w:w="1474" w:type="dxa"/>
            <w:vAlign w:val="center"/>
          </w:tcPr>
          <w:p w14:paraId="743141EC" w14:textId="77777777" w:rsidR="00B356BA" w:rsidRDefault="00000000">
            <w:pPr>
              <w:widowControl/>
              <w:spacing w:before="0" w:after="0" w:line="240" w:lineRule="auto"/>
            </w:pPr>
            <w:r>
              <w:rPr>
                <w:b/>
              </w:rPr>
              <w:t>Loại điều khoản phạt</w:t>
            </w:r>
          </w:p>
        </w:tc>
        <w:tc>
          <w:tcPr>
            <w:tcW w:w="3975" w:type="dxa"/>
            <w:vAlign w:val="center"/>
          </w:tcPr>
          <w:p w14:paraId="20BAE728" w14:textId="77777777" w:rsidR="00B356BA" w:rsidRDefault="00000000">
            <w:pPr>
              <w:widowControl/>
              <w:spacing w:before="0" w:after="0" w:line="240" w:lineRule="auto"/>
            </w:pPr>
            <m:oMath>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p</m:t>
                  </m:r>
                </m:sup>
                <m:e/>
              </m:nary>
              <m:sSubSup>
                <m:sSubSupPr>
                  <m:ctrlPr>
                    <w:rPr>
                      <w:rFonts w:ascii="Cambria Math" w:hAnsi="Cambria Math"/>
                    </w:rPr>
                  </m:ctrlPr>
                </m:sSubSupPr>
                <m:e>
                  <m:r>
                    <w:rPr>
                      <w:rFonts w:ascii="Cambria Math" w:hAnsi="Cambria Math"/>
                    </w:rPr>
                    <m:t>β</m:t>
                  </m:r>
                </m:e>
                <m:sub>
                  <m:r>
                    <w:rPr>
                      <w:rFonts w:ascii="Cambria Math" w:hAnsi="Cambria Math"/>
                    </w:rPr>
                    <m:t>j</m:t>
                  </m:r>
                </m:sub>
                <m:sup>
                  <m:r>
                    <w:rPr>
                      <w:rFonts w:ascii="Cambria Math" w:hAnsi="Cambria Math"/>
                    </w:rPr>
                    <m:t>2</m:t>
                  </m:r>
                </m:sup>
              </m:sSubSup>
              <m:r>
                <w:rPr>
                  <w:rFonts w:ascii="Cambria Math" w:hAnsi="Cambria Math"/>
                </w:rPr>
                <m:t>)</m:t>
              </m:r>
            </m:oMath>
            <w:r>
              <w:t xml:space="preserve">  </w:t>
            </w:r>
          </w:p>
        </w:tc>
        <w:tc>
          <w:tcPr>
            <w:tcW w:w="4241" w:type="dxa"/>
            <w:vAlign w:val="center"/>
          </w:tcPr>
          <w:p w14:paraId="3D42BD14" w14:textId="77777777" w:rsidR="00B356BA" w:rsidRDefault="00000000">
            <w:pPr>
              <w:jc w:val="center"/>
              <w:rPr>
                <w:vertAlign w:val="subscript"/>
              </w:rPr>
            </w:pPr>
            <m:oMathPara>
              <m:oMath>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L</m:t>
                    </m:r>
                  </m:e>
                  <m:sub>
                    <m:r>
                      <w:rPr>
                        <w:rFonts w:ascii="Cambria Math" w:hAnsi="Cambria Math"/>
                        <w:vertAlign w:val="subscript"/>
                      </w:rPr>
                      <m:t>1</m:t>
                    </m:r>
                  </m:sub>
                </m:sSub>
                <m:r>
                  <w:rPr>
                    <w:rFonts w:ascii="Cambria Math" w:hAnsi="Cambria Math"/>
                    <w:vertAlign w:val="subscript"/>
                  </w:rPr>
                  <m:t>):(</m:t>
                </m:r>
                <m:nary>
                  <m:naryPr>
                    <m:chr m:val="∑"/>
                    <m:ctrlPr>
                      <w:rPr>
                        <w:rFonts w:ascii="Cambria Math" w:hAnsi="Cambria Math"/>
                        <w:vertAlign w:val="subscript"/>
                      </w:rPr>
                    </m:ctrlPr>
                  </m:naryPr>
                  <m:sub>
                    <m:r>
                      <w:rPr>
                        <w:rFonts w:ascii="Cambria Math" w:hAnsi="Cambria Math"/>
                        <w:vertAlign w:val="subscript"/>
                      </w:rPr>
                      <m:t>j=1</m:t>
                    </m:r>
                  </m:sub>
                  <m:sup>
                    <m:r>
                      <w:rPr>
                        <w:rFonts w:ascii="Cambria Math" w:hAnsi="Cambria Math"/>
                        <w:vertAlign w:val="subscript"/>
                      </w:rPr>
                      <m:t>p</m:t>
                    </m:r>
                  </m:sup>
                  <m:e/>
                </m:nary>
                <m:d>
                  <m:dPr>
                    <m:begChr m:val="|"/>
                    <m:endChr m:val="|"/>
                    <m:ctrlPr>
                      <w:rPr>
                        <w:rFonts w:ascii="Cambria Math" w:hAnsi="Cambria Math"/>
                        <w:vertAlign w:val="subscript"/>
                      </w:rPr>
                    </m:ctrlPr>
                  </m:dPr>
                  <m:e>
                    <m:sSub>
                      <m:sSubPr>
                        <m:ctrlPr>
                          <w:rPr>
                            <w:rFonts w:ascii="Cambria Math" w:hAnsi="Cambria Math"/>
                            <w:vertAlign w:val="subscript"/>
                          </w:rPr>
                        </m:ctrlPr>
                      </m:sSubPr>
                      <m:e>
                        <m:r>
                          <w:rPr>
                            <w:rFonts w:ascii="Cambria Math" w:hAnsi="Cambria Math"/>
                            <w:vertAlign w:val="subscript"/>
                          </w:rPr>
                          <m:t>β</m:t>
                        </m:r>
                      </m:e>
                      <m:sub>
                        <m:r>
                          <w:rPr>
                            <w:rFonts w:ascii="Cambria Math" w:hAnsi="Cambria Math"/>
                            <w:vertAlign w:val="subscript"/>
                          </w:rPr>
                          <m:t>j</m:t>
                        </m:r>
                      </m:sub>
                    </m:sSub>
                  </m:e>
                </m:d>
                <m:r>
                  <w:rPr>
                    <w:rFonts w:ascii="Cambria Math" w:hAnsi="Cambria Math"/>
                    <w:vertAlign w:val="subscript"/>
                  </w:rPr>
                  <m:t>)</m:t>
                </m:r>
              </m:oMath>
            </m:oMathPara>
          </w:p>
        </w:tc>
      </w:tr>
      <w:tr w:rsidR="00B356BA" w14:paraId="43A8A3D0" w14:textId="77777777">
        <w:tc>
          <w:tcPr>
            <w:tcW w:w="1474" w:type="dxa"/>
            <w:vAlign w:val="center"/>
          </w:tcPr>
          <w:p w14:paraId="294356A6" w14:textId="77777777" w:rsidR="00B356BA" w:rsidRDefault="00000000">
            <w:pPr>
              <w:widowControl/>
              <w:spacing w:before="0" w:after="0" w:line="240" w:lineRule="auto"/>
            </w:pPr>
            <w:r>
              <w:rPr>
                <w:b/>
              </w:rPr>
              <w:t>Xử lý hệ số hồi quy</w:t>
            </w:r>
          </w:p>
        </w:tc>
        <w:tc>
          <w:tcPr>
            <w:tcW w:w="3975" w:type="dxa"/>
            <w:vAlign w:val="center"/>
          </w:tcPr>
          <w:p w14:paraId="175FF36D" w14:textId="77777777" w:rsidR="00B356BA" w:rsidRDefault="00000000">
            <w:pPr>
              <w:widowControl/>
              <w:spacing w:before="0" w:after="0" w:line="240" w:lineRule="auto"/>
            </w:pPr>
            <w:r>
              <w:t>Làm giảm độ lớn của tất cả hệ số, nhưng không đưa về 0</w:t>
            </w:r>
          </w:p>
        </w:tc>
        <w:tc>
          <w:tcPr>
            <w:tcW w:w="4241" w:type="dxa"/>
            <w:vAlign w:val="center"/>
          </w:tcPr>
          <w:p w14:paraId="570A5D42" w14:textId="77777777" w:rsidR="00B356BA" w:rsidRDefault="00000000">
            <w:pPr>
              <w:widowControl/>
              <w:spacing w:before="0" w:after="0" w:line="240" w:lineRule="auto"/>
            </w:pPr>
            <w:r>
              <w:t>Có thể đưa một số hệ số về 0 (chọn đặc trưng quan trọng)</w:t>
            </w:r>
          </w:p>
        </w:tc>
      </w:tr>
      <w:tr w:rsidR="00B356BA" w14:paraId="0AEE0A22" w14:textId="77777777">
        <w:tc>
          <w:tcPr>
            <w:tcW w:w="1474" w:type="dxa"/>
            <w:vAlign w:val="center"/>
          </w:tcPr>
          <w:p w14:paraId="37A13F8D" w14:textId="77777777" w:rsidR="00B356BA" w:rsidRDefault="00000000">
            <w:pPr>
              <w:widowControl/>
              <w:spacing w:before="0" w:after="0" w:line="240" w:lineRule="auto"/>
            </w:pPr>
            <w:r>
              <w:rPr>
                <w:b/>
              </w:rPr>
              <w:t>Mục đích</w:t>
            </w:r>
          </w:p>
        </w:tc>
        <w:tc>
          <w:tcPr>
            <w:tcW w:w="3975" w:type="dxa"/>
            <w:vAlign w:val="center"/>
          </w:tcPr>
          <w:p w14:paraId="400FC7A9" w14:textId="77777777" w:rsidR="00B356BA" w:rsidRDefault="00000000">
            <w:pPr>
              <w:widowControl/>
              <w:spacing w:before="0" w:after="0" w:line="240" w:lineRule="auto"/>
            </w:pPr>
            <w:r>
              <w:t>Giảm overfitting mà không loại bỏ biến</w:t>
            </w:r>
          </w:p>
        </w:tc>
        <w:tc>
          <w:tcPr>
            <w:tcW w:w="4241" w:type="dxa"/>
            <w:vAlign w:val="center"/>
          </w:tcPr>
          <w:p w14:paraId="386B6427" w14:textId="77777777" w:rsidR="00B356BA" w:rsidRDefault="00000000">
            <w:pPr>
              <w:widowControl/>
              <w:spacing w:before="0" w:after="0" w:line="240" w:lineRule="auto"/>
            </w:pPr>
            <w:r>
              <w:t>Giảm overfitting và chọn lọc đặc trưng</w:t>
            </w:r>
          </w:p>
        </w:tc>
      </w:tr>
      <w:tr w:rsidR="00B356BA" w14:paraId="2EE049A0" w14:textId="77777777">
        <w:tc>
          <w:tcPr>
            <w:tcW w:w="1474" w:type="dxa"/>
            <w:vAlign w:val="center"/>
          </w:tcPr>
          <w:p w14:paraId="69076549" w14:textId="77777777" w:rsidR="00B356BA" w:rsidRDefault="00000000">
            <w:pPr>
              <w:widowControl/>
              <w:spacing w:before="0" w:after="0" w:line="240" w:lineRule="auto"/>
            </w:pPr>
            <w:r>
              <w:rPr>
                <w:b/>
              </w:rPr>
              <w:t>Khi nào sử dụng</w:t>
            </w:r>
          </w:p>
        </w:tc>
        <w:tc>
          <w:tcPr>
            <w:tcW w:w="3975" w:type="dxa"/>
            <w:vAlign w:val="center"/>
          </w:tcPr>
          <w:p w14:paraId="5BC57E6E" w14:textId="77777777" w:rsidR="00B356BA" w:rsidRDefault="00000000">
            <w:pPr>
              <w:widowControl/>
              <w:spacing w:before="0" w:after="0" w:line="240" w:lineRule="auto"/>
            </w:pPr>
            <w:r>
              <w:t>Khi tất cả đặc trưng đều quan trọng hoặc không muốn mất thông tin</w:t>
            </w:r>
          </w:p>
        </w:tc>
        <w:tc>
          <w:tcPr>
            <w:tcW w:w="4241" w:type="dxa"/>
            <w:vAlign w:val="center"/>
          </w:tcPr>
          <w:p w14:paraId="429024CB" w14:textId="77777777" w:rsidR="00B356BA" w:rsidRDefault="00000000">
            <w:pPr>
              <w:widowControl/>
              <w:spacing w:before="0" w:after="0" w:line="240" w:lineRule="auto"/>
            </w:pPr>
            <w:r>
              <w:t>Khi có nhiều đặc trưng không liên quan, muốn giảm phức tạp của mô hình</w:t>
            </w:r>
          </w:p>
        </w:tc>
      </w:tr>
    </w:tbl>
    <w:p w14:paraId="6D755CB5" w14:textId="64716F78" w:rsidR="00B356BA" w:rsidDel="00140DDA" w:rsidRDefault="00B356BA">
      <w:pPr>
        <w:spacing w:before="240" w:after="240"/>
        <w:rPr>
          <w:del w:id="2307" w:author="Lien Le" w:date="2024-12-11T16:52:00Z" w16du:dateUtc="2024-12-11T09:52:00Z"/>
        </w:rPr>
      </w:pPr>
    </w:p>
    <w:p w14:paraId="4A7286F0" w14:textId="77777777" w:rsidR="00B356BA" w:rsidRDefault="00000000">
      <w:pPr>
        <w:pStyle w:val="Heading3"/>
      </w:pPr>
      <w:bookmarkStart w:id="2308" w:name="_Toc184828846"/>
      <w:r>
        <w:t>5.2.2. Áp dụng mô hình Ridge Regression</w:t>
      </w:r>
      <w:bookmarkEnd w:id="2308"/>
    </w:p>
    <w:p w14:paraId="26AF7058" w14:textId="77777777" w:rsidR="00B356BA" w:rsidRDefault="00000000">
      <w:pPr>
        <w:spacing w:before="240" w:after="240"/>
        <w:rPr>
          <w:b/>
        </w:rPr>
      </w:pPr>
      <w:r>
        <w:rPr>
          <w:b/>
        </w:rPr>
        <w:t>Bước 1: Chuẩn bị dữ liệu</w:t>
      </w:r>
    </w:p>
    <w:p w14:paraId="33759A90" w14:textId="77777777" w:rsidR="00B356BA" w:rsidRDefault="00000000">
      <w:pPr>
        <w:spacing w:before="240" w:after="240"/>
        <w:ind w:firstLine="720"/>
      </w:pPr>
      <w:r>
        <w:t>Trước khi huấn luyện mô hình, dữ liệu cần được chuẩn hóa để đảm bảo rằng tất cả các đặc trưng đều nằm trong cùng một khoảng giá trị.</w:t>
      </w:r>
    </w:p>
    <w:p w14:paraId="41B761CD" w14:textId="77777777" w:rsidR="00B356BA" w:rsidRDefault="00000000">
      <w:pPr>
        <w:spacing w:before="240" w:after="240"/>
        <w:rPr>
          <w:b/>
        </w:rPr>
      </w:pPr>
      <w:r>
        <w:rPr>
          <w:b/>
        </w:rPr>
        <w:t>Bước 2: Chia dữ liệu thành tập huấn luyện và tập kiểm tra</w:t>
      </w:r>
    </w:p>
    <w:p w14:paraId="332FC6FF" w14:textId="77777777" w:rsidR="00B356BA" w:rsidRDefault="00000000">
      <w:pPr>
        <w:spacing w:before="240" w:after="240"/>
        <w:ind w:firstLine="720"/>
      </w:pPr>
      <w:r>
        <w:t>Trong trường hợp dữ liệu chuỗi thời gian, cần giữ thứ tự thời gian khi chia dữ liệu.</w:t>
      </w:r>
    </w:p>
    <w:p w14:paraId="4AF1F017" w14:textId="77777777" w:rsidR="00B356BA" w:rsidRDefault="00000000">
      <w:pPr>
        <w:spacing w:before="240" w:after="240"/>
      </w:pPr>
      <w:r>
        <w:rPr>
          <w:noProof/>
        </w:rPr>
        <w:drawing>
          <wp:inline distT="114300" distB="114300" distL="114300" distR="114300" wp14:anchorId="0A5F19BA" wp14:editId="7D6A9889">
            <wp:extent cx="6159500" cy="2222500"/>
            <wp:effectExtent l="0" t="0" r="0" b="0"/>
            <wp:docPr id="19246106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6159500" cy="2222500"/>
                    </a:xfrm>
                    <a:prstGeom prst="rect">
                      <a:avLst/>
                    </a:prstGeom>
                    <a:ln/>
                  </pic:spPr>
                </pic:pic>
              </a:graphicData>
            </a:graphic>
          </wp:inline>
        </w:drawing>
      </w:r>
    </w:p>
    <w:p w14:paraId="3E9478D3" w14:textId="77777777" w:rsidR="00B356BA" w:rsidRDefault="00000000">
      <w:pPr>
        <w:spacing w:before="240" w:after="240"/>
        <w:rPr>
          <w:b/>
        </w:rPr>
      </w:pPr>
      <w:r>
        <w:rPr>
          <w:b/>
        </w:rPr>
        <w:t>Bước 3: Huấn luyện mô hình Ridge Regression</w:t>
      </w:r>
    </w:p>
    <w:p w14:paraId="60EC01A7" w14:textId="77777777" w:rsidR="00B356BA" w:rsidRDefault="00000000">
      <w:pPr>
        <w:spacing w:before="240" w:after="240"/>
        <w:rPr>
          <w:b/>
        </w:rPr>
      </w:pPr>
      <w:r>
        <w:rPr>
          <w:b/>
          <w:noProof/>
        </w:rPr>
        <w:lastRenderedPageBreak/>
        <w:drawing>
          <wp:inline distT="114300" distB="114300" distL="114300" distR="114300" wp14:anchorId="7D6AAC4D" wp14:editId="0060F732">
            <wp:extent cx="6159500" cy="1905000"/>
            <wp:effectExtent l="0" t="0" r="0" b="0"/>
            <wp:docPr id="19246106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6159500" cy="1905000"/>
                    </a:xfrm>
                    <a:prstGeom prst="rect">
                      <a:avLst/>
                    </a:prstGeom>
                    <a:ln/>
                  </pic:spPr>
                </pic:pic>
              </a:graphicData>
            </a:graphic>
          </wp:inline>
        </w:drawing>
      </w:r>
    </w:p>
    <w:p w14:paraId="59085D0D" w14:textId="77777777" w:rsidR="00B356BA" w:rsidRDefault="00000000">
      <w:pPr>
        <w:spacing w:before="240" w:after="240"/>
        <w:rPr>
          <w:b/>
        </w:rPr>
      </w:pPr>
      <w:r>
        <w:rPr>
          <w:b/>
        </w:rPr>
        <w:t>Bước 4: Dự báo và đánh giá mô hình</w:t>
      </w:r>
    </w:p>
    <w:p w14:paraId="30E69F74" w14:textId="77777777" w:rsidR="00B356BA" w:rsidRDefault="00000000">
      <w:pPr>
        <w:spacing w:before="240" w:after="240"/>
        <w:ind w:firstLine="720"/>
      </w:pPr>
      <w:r>
        <w:t>Sau khi huấn luyện, dự báo trên cả tập huấn luyện và tập kiểm tra, sau đó chuyển đổi ngược về giá trị gốc để đánh giá.</w:t>
      </w:r>
    </w:p>
    <w:p w14:paraId="1A7FF5EA" w14:textId="77777777" w:rsidR="00B356BA" w:rsidRDefault="00000000">
      <w:pPr>
        <w:spacing w:before="240" w:after="240"/>
        <w:rPr>
          <w:b/>
        </w:rPr>
      </w:pPr>
      <w:r>
        <w:rPr>
          <w:b/>
          <w:noProof/>
        </w:rPr>
        <w:lastRenderedPageBreak/>
        <w:drawing>
          <wp:inline distT="114300" distB="114300" distL="114300" distR="114300" wp14:anchorId="22F7D7F6" wp14:editId="1924C4F3">
            <wp:extent cx="6159500" cy="6337300"/>
            <wp:effectExtent l="0" t="0" r="0" b="0"/>
            <wp:docPr id="19246106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6159500" cy="6337300"/>
                    </a:xfrm>
                    <a:prstGeom prst="rect">
                      <a:avLst/>
                    </a:prstGeom>
                    <a:ln/>
                  </pic:spPr>
                </pic:pic>
              </a:graphicData>
            </a:graphic>
          </wp:inline>
        </w:drawing>
      </w:r>
    </w:p>
    <w:p w14:paraId="3A09E481" w14:textId="52848D51" w:rsidR="00B356BA" w:rsidDel="00140DDA" w:rsidRDefault="00B356BA">
      <w:pPr>
        <w:rPr>
          <w:del w:id="2309" w:author="Lien Le" w:date="2024-12-11T16:52:00Z" w16du:dateUtc="2024-12-11T09:52:00Z"/>
          <w:b/>
        </w:rPr>
      </w:pPr>
    </w:p>
    <w:p w14:paraId="2890022E" w14:textId="1023530B" w:rsidR="00B356BA" w:rsidDel="00140DDA" w:rsidRDefault="00B356BA">
      <w:pPr>
        <w:pStyle w:val="Heading2"/>
        <w:spacing w:before="280" w:after="80"/>
        <w:ind w:left="0"/>
        <w:jc w:val="left"/>
        <w:rPr>
          <w:del w:id="2310" w:author="Lien Le" w:date="2024-12-11T16:52:00Z" w16du:dateUtc="2024-12-11T09:52:00Z"/>
          <w:sz w:val="26"/>
          <w:szCs w:val="26"/>
        </w:rPr>
      </w:pPr>
      <w:bookmarkStart w:id="2311" w:name="_heading=h.cvm8gxg1zwdl" w:colFirst="0" w:colLast="0"/>
      <w:bookmarkEnd w:id="2311"/>
    </w:p>
    <w:p w14:paraId="37B065F8" w14:textId="36357515" w:rsidR="00B356BA" w:rsidDel="00140DDA" w:rsidRDefault="00B356BA">
      <w:pPr>
        <w:pStyle w:val="Heading2"/>
        <w:spacing w:before="280" w:after="80"/>
        <w:ind w:left="0"/>
        <w:jc w:val="left"/>
        <w:rPr>
          <w:del w:id="2312" w:author="Lien Le" w:date="2024-12-11T16:52:00Z" w16du:dateUtc="2024-12-11T09:52:00Z"/>
          <w:sz w:val="26"/>
          <w:szCs w:val="26"/>
        </w:rPr>
      </w:pPr>
      <w:bookmarkStart w:id="2313" w:name="_heading=h.nc2pem8juack" w:colFirst="0" w:colLast="0"/>
      <w:bookmarkEnd w:id="2313"/>
    </w:p>
    <w:p w14:paraId="0544AAF9" w14:textId="77777777" w:rsidR="00B356BA" w:rsidRDefault="00000000">
      <w:pPr>
        <w:pStyle w:val="Heading2"/>
        <w:spacing w:before="280" w:after="80"/>
        <w:ind w:left="0"/>
        <w:jc w:val="left"/>
        <w:rPr>
          <w:sz w:val="26"/>
          <w:szCs w:val="26"/>
        </w:rPr>
      </w:pPr>
      <w:bookmarkStart w:id="2314" w:name="_Toc184828847"/>
      <w:r>
        <w:rPr>
          <w:sz w:val="26"/>
          <w:szCs w:val="26"/>
        </w:rPr>
        <w:t>5.3. Mô hình LSTM</w:t>
      </w:r>
      <w:bookmarkEnd w:id="2314"/>
    </w:p>
    <w:p w14:paraId="365FB7B3" w14:textId="77777777" w:rsidR="00B356BA" w:rsidRDefault="00000000">
      <w:pPr>
        <w:pStyle w:val="Heading3"/>
        <w:ind w:left="0"/>
        <w:rPr>
          <w:sz w:val="26"/>
          <w:szCs w:val="26"/>
        </w:rPr>
      </w:pPr>
      <w:bookmarkStart w:id="2315" w:name="_Toc184828848"/>
      <w:r>
        <w:rPr>
          <w:sz w:val="26"/>
          <w:szCs w:val="26"/>
        </w:rPr>
        <w:t>5.3.1. Giới thiệu về LSTM</w:t>
      </w:r>
      <w:bookmarkEnd w:id="2315"/>
    </w:p>
    <w:p w14:paraId="11170C12" w14:textId="77777777" w:rsidR="00B356BA" w:rsidRDefault="00000000" w:rsidP="00140DDA">
      <w:pPr>
        <w:spacing w:before="240" w:after="240"/>
        <w:ind w:firstLine="720"/>
        <w:jc w:val="both"/>
        <w:pPrChange w:id="2316" w:author="Lien Le" w:date="2024-12-11T16:52:00Z" w16du:dateUtc="2024-12-11T09:52:00Z">
          <w:pPr>
            <w:spacing w:before="240" w:after="240"/>
            <w:ind w:firstLine="720"/>
          </w:pPr>
        </w:pPrChange>
      </w:pPr>
      <w:r>
        <w:rPr>
          <w:b/>
        </w:rPr>
        <w:t>LSTM (Long Short-Term Memory)</w:t>
      </w:r>
      <w:r>
        <w:t xml:space="preserve"> là một loại mạng nơ-ron hồi tiếp (Recurrent Neural Network - RNN) được thiết kế để giải quyết vấn đề </w:t>
      </w:r>
      <w:r>
        <w:rPr>
          <w:b/>
        </w:rPr>
        <w:t>vanishing gradient</w:t>
      </w:r>
      <w:r>
        <w:t>, cho phép mô hình ghi nhớ thông tin trong khoảng thời gian dài. LSTM thích hợp cho các bài toán dự báo chuỗi thời gian phức tạp như dự đoán giá cổ phiếu.</w:t>
      </w:r>
    </w:p>
    <w:p w14:paraId="3C36D14D" w14:textId="153CAEAC" w:rsidR="00B356BA" w:rsidRPr="00140DDA" w:rsidDel="00140DDA" w:rsidRDefault="00000000" w:rsidP="00140DDA">
      <w:pPr>
        <w:pStyle w:val="Heading3"/>
        <w:spacing w:after="240"/>
        <w:ind w:left="0" w:firstLine="720"/>
        <w:rPr>
          <w:del w:id="2317" w:author="Lien Le" w:date="2024-12-11T16:52:00Z" w16du:dateUtc="2024-12-11T09:52:00Z"/>
          <w:b w:val="0"/>
          <w:sz w:val="26"/>
          <w:szCs w:val="26"/>
        </w:rPr>
        <w:pPrChange w:id="2318" w:author="Lien Le" w:date="2024-12-11T16:52:00Z" w16du:dateUtc="2024-12-11T09:52:00Z">
          <w:pPr>
            <w:pStyle w:val="Heading3"/>
            <w:ind w:firstLine="160"/>
          </w:pPr>
        </w:pPrChange>
      </w:pPr>
      <w:del w:id="2319" w:author="Lien Le" w:date="2024-12-11T16:52:00Z" w16du:dateUtc="2024-12-11T09:52:00Z">
        <w:r w:rsidRPr="00140DDA" w:rsidDel="00140DDA">
          <w:rPr>
            <w:b w:val="0"/>
            <w:sz w:val="26"/>
            <w:szCs w:val="26"/>
          </w:rPr>
          <w:delText>5.3.2. Giải thích đơn giản về LSTM</w:delText>
        </w:r>
      </w:del>
    </w:p>
    <w:p w14:paraId="1E084ABF" w14:textId="152BA399" w:rsidR="00B356BA" w:rsidRPr="00140DDA" w:rsidDel="00140DDA" w:rsidRDefault="00000000" w:rsidP="00140DDA">
      <w:pPr>
        <w:spacing w:before="240" w:after="240"/>
        <w:ind w:firstLine="720"/>
        <w:jc w:val="both"/>
        <w:rPr>
          <w:del w:id="2320" w:author="Lien Le" w:date="2024-12-11T16:52:00Z" w16du:dateUtc="2024-12-11T09:52:00Z"/>
          <w:rPrChange w:id="2321" w:author="Lien Le" w:date="2024-12-11T16:52:00Z" w16du:dateUtc="2024-12-11T09:52:00Z">
            <w:rPr>
              <w:del w:id="2322" w:author="Lien Le" w:date="2024-12-11T16:52:00Z" w16du:dateUtc="2024-12-11T09:52:00Z"/>
              <w:b/>
            </w:rPr>
          </w:rPrChange>
        </w:rPr>
        <w:pPrChange w:id="2323" w:author="Lien Le" w:date="2024-12-11T16:52:00Z" w16du:dateUtc="2024-12-11T09:52:00Z">
          <w:pPr>
            <w:spacing w:before="240" w:after="240"/>
          </w:pPr>
        </w:pPrChange>
      </w:pPr>
      <w:del w:id="2324" w:author="Lien Le" w:date="2024-12-11T16:52:00Z" w16du:dateUtc="2024-12-11T09:52:00Z">
        <w:r w:rsidRPr="00140DDA" w:rsidDel="00140DDA">
          <w:rPr>
            <w:rPrChange w:id="2325" w:author="Lien Le" w:date="2024-12-11T16:52:00Z" w16du:dateUtc="2024-12-11T09:52:00Z">
              <w:rPr>
                <w:b/>
              </w:rPr>
            </w:rPrChange>
          </w:rPr>
          <w:delText>Định nghĩa đơn giản:</w:delText>
        </w:r>
      </w:del>
    </w:p>
    <w:p w14:paraId="3F2837B6" w14:textId="4AAD2E04" w:rsidR="00B356BA" w:rsidRPr="00140DDA" w:rsidDel="00140DDA" w:rsidRDefault="00000000" w:rsidP="00140DDA">
      <w:pPr>
        <w:spacing w:before="240" w:after="240"/>
        <w:ind w:firstLine="720"/>
        <w:jc w:val="both"/>
        <w:rPr>
          <w:del w:id="2326" w:author="Lien Le" w:date="2024-12-11T16:52:00Z" w16du:dateUtc="2024-12-11T09:52:00Z"/>
        </w:rPr>
        <w:pPrChange w:id="2327" w:author="Lien Le" w:date="2024-12-11T16:52:00Z" w16du:dateUtc="2024-12-11T09:52:00Z">
          <w:pPr>
            <w:numPr>
              <w:numId w:val="32"/>
            </w:numPr>
            <w:spacing w:before="240" w:after="0"/>
            <w:ind w:left="720" w:hanging="360"/>
          </w:pPr>
        </w:pPrChange>
      </w:pPr>
      <w:r w:rsidRPr="00140DDA">
        <w:rPr>
          <w:rPrChange w:id="2328" w:author="Lien Le" w:date="2024-12-11T16:52:00Z" w16du:dateUtc="2024-12-11T09:52:00Z">
            <w:rPr>
              <w:b/>
            </w:rPr>
          </w:rPrChange>
        </w:rPr>
        <w:t>LSTM</w:t>
      </w:r>
      <w:r w:rsidRPr="00140DDA">
        <w:t xml:space="preserve"> là một thuật toán thông minh trong lĩnh vực Trí tuệ Nhân tạo (AI), được sử dụng để </w:t>
      </w:r>
      <w:r w:rsidRPr="00140DDA">
        <w:rPr>
          <w:rPrChange w:id="2329" w:author="Lien Le" w:date="2024-12-11T16:52:00Z" w16du:dateUtc="2024-12-11T09:52:00Z">
            <w:rPr>
              <w:b/>
            </w:rPr>
          </w:rPrChange>
        </w:rPr>
        <w:t>hiểu và dự đoán các chuỗi sự kiện theo thời gian</w:t>
      </w:r>
      <w:r w:rsidRPr="00140DDA">
        <w:t>.</w:t>
      </w:r>
      <w:ins w:id="2330" w:author="Lien Le" w:date="2024-12-11T16:52:00Z" w16du:dateUtc="2024-12-11T09:52:00Z">
        <w:r w:rsidR="00140DDA">
          <w:rPr>
            <w:lang w:val="en-US"/>
          </w:rPr>
          <w:t xml:space="preserve"> </w:t>
        </w:r>
      </w:ins>
    </w:p>
    <w:p w14:paraId="04EE0F0C" w14:textId="77777777" w:rsidR="00B356BA" w:rsidRPr="00140DDA" w:rsidRDefault="00000000" w:rsidP="00140DDA">
      <w:pPr>
        <w:spacing w:before="240" w:after="240"/>
        <w:ind w:firstLine="720"/>
        <w:jc w:val="both"/>
        <w:pPrChange w:id="2331" w:author="Lien Le" w:date="2024-12-11T16:52:00Z" w16du:dateUtc="2024-12-11T09:52:00Z">
          <w:pPr>
            <w:numPr>
              <w:numId w:val="32"/>
            </w:numPr>
            <w:spacing w:before="0" w:after="240"/>
            <w:ind w:left="720" w:hanging="360"/>
          </w:pPr>
        </w:pPrChange>
      </w:pPr>
      <w:r w:rsidRPr="00140DDA">
        <w:t xml:space="preserve">Nó giống như một cuốn sổ tay thần kỳ, </w:t>
      </w:r>
      <w:r w:rsidRPr="00140DDA">
        <w:lastRenderedPageBreak/>
        <w:t xml:space="preserve">có thể </w:t>
      </w:r>
      <w:r w:rsidRPr="00140DDA">
        <w:rPr>
          <w:rPrChange w:id="2332" w:author="Lien Le" w:date="2024-12-11T16:52:00Z" w16du:dateUtc="2024-12-11T09:52:00Z">
            <w:rPr>
              <w:b/>
            </w:rPr>
          </w:rPrChange>
        </w:rPr>
        <w:t>ghi nhớ những điều quan trọng trong quá khứ</w:t>
      </w:r>
      <w:r w:rsidRPr="00140DDA">
        <w:t xml:space="preserve"> và </w:t>
      </w:r>
      <w:r w:rsidRPr="00140DDA">
        <w:rPr>
          <w:rPrChange w:id="2333" w:author="Lien Le" w:date="2024-12-11T16:52:00Z" w16du:dateUtc="2024-12-11T09:52:00Z">
            <w:rPr>
              <w:b/>
            </w:rPr>
          </w:rPrChange>
        </w:rPr>
        <w:t>quên những điều không quan trọng</w:t>
      </w:r>
      <w:r w:rsidRPr="00140DDA">
        <w:t>, để đưa ra dự đoán chính xác hơn.</w:t>
      </w:r>
    </w:p>
    <w:p w14:paraId="3BC3EF3D" w14:textId="77777777" w:rsidR="00B356BA" w:rsidRDefault="00000000">
      <w:pPr>
        <w:spacing w:before="240" w:after="240"/>
        <w:rPr>
          <w:b/>
        </w:rPr>
      </w:pPr>
      <w:r>
        <w:rPr>
          <w:b/>
        </w:rPr>
        <w:t>Ví dụ đơn giản:</w:t>
      </w:r>
    </w:p>
    <w:p w14:paraId="66BDD39F" w14:textId="77777777" w:rsidR="00B356BA" w:rsidRDefault="00000000">
      <w:pPr>
        <w:numPr>
          <w:ilvl w:val="0"/>
          <w:numId w:val="47"/>
        </w:numPr>
        <w:spacing w:before="240" w:after="0"/>
      </w:pPr>
      <w:r>
        <w:rPr>
          <w:b/>
        </w:rPr>
        <w:t>Ký ức của bạn về một bài kiểm tra:</w:t>
      </w:r>
    </w:p>
    <w:p w14:paraId="1B6C5A26" w14:textId="77777777" w:rsidR="00B356BA" w:rsidRDefault="00000000">
      <w:pPr>
        <w:numPr>
          <w:ilvl w:val="1"/>
          <w:numId w:val="47"/>
        </w:numPr>
        <w:spacing w:before="0" w:after="0"/>
      </w:pPr>
      <w:r>
        <w:t>Bạn đang học để thi. Đầu tiên, bạn nhớ rất nhiều thứ, nhưng sau một thời gian, bạn quên đi các chi tiết không quan trọng (ví dụ: màu bút bạn dùng), nhưng vẫn giữ lại những gì cần thiết (công thức toán).</w:t>
      </w:r>
    </w:p>
    <w:p w14:paraId="26CB200D" w14:textId="77777777" w:rsidR="00B356BA" w:rsidRDefault="00000000">
      <w:pPr>
        <w:numPr>
          <w:ilvl w:val="1"/>
          <w:numId w:val="47"/>
        </w:numPr>
        <w:spacing w:before="0" w:after="0"/>
      </w:pPr>
      <w:r>
        <w:t>LSTM hoạt động tương tự: nó quyết định nên nhớ hay quên thông tin cũ, dựa vào độ quan trọng của chúng.</w:t>
      </w:r>
    </w:p>
    <w:p w14:paraId="599947B2" w14:textId="77777777" w:rsidR="00B356BA" w:rsidRDefault="00000000">
      <w:pPr>
        <w:numPr>
          <w:ilvl w:val="0"/>
          <w:numId w:val="47"/>
        </w:numPr>
        <w:spacing w:before="0" w:after="0"/>
      </w:pPr>
      <w:r>
        <w:rPr>
          <w:b/>
        </w:rPr>
        <w:t>Dự đoán giá cổ phiếu:</w:t>
      </w:r>
    </w:p>
    <w:p w14:paraId="6860619C" w14:textId="77777777" w:rsidR="00B356BA" w:rsidRDefault="00000000">
      <w:pPr>
        <w:numPr>
          <w:ilvl w:val="1"/>
          <w:numId w:val="47"/>
        </w:numPr>
        <w:spacing w:before="0" w:after="240"/>
      </w:pPr>
      <w:r>
        <w:t xml:space="preserve">Để dự đoán giá cổ phiếu ngày mai, ta không chỉ dựa vào giá hôm nay mà còn cả </w:t>
      </w:r>
      <w:r>
        <w:rPr>
          <w:b/>
        </w:rPr>
        <w:t>xu hướng dài hạn</w:t>
      </w:r>
      <w:r>
        <w:t xml:space="preserve"> (ví dụ, giá đang tăng đều trong 1 tháng) và </w:t>
      </w:r>
      <w:r>
        <w:rPr>
          <w:b/>
        </w:rPr>
        <w:t>sự kiện gần đây</w:t>
      </w:r>
      <w:r>
        <w:t xml:space="preserve"> (ví dụ, thông báo từ công ty hôm qua). LSTM sẽ ghi nhớ cả hai loại thông tin này.</w:t>
      </w:r>
    </w:p>
    <w:p w14:paraId="548D97BB" w14:textId="77777777" w:rsidR="00B356BA" w:rsidRDefault="00000000">
      <w:pPr>
        <w:pStyle w:val="Heading3"/>
        <w:ind w:firstLine="160"/>
        <w:rPr>
          <w:sz w:val="26"/>
          <w:szCs w:val="26"/>
        </w:rPr>
      </w:pPr>
      <w:bookmarkStart w:id="2334" w:name="_Toc184828849"/>
      <w:r>
        <w:rPr>
          <w:sz w:val="26"/>
          <w:szCs w:val="26"/>
        </w:rPr>
        <w:t>5.3.3. Kiến trúc của mô hình LSTM</w:t>
      </w:r>
      <w:bookmarkEnd w:id="2334"/>
    </w:p>
    <w:p w14:paraId="5702B6A7" w14:textId="77777777" w:rsidR="00B356BA" w:rsidRDefault="00000000">
      <w:pPr>
        <w:spacing w:before="240" w:after="240"/>
      </w:pPr>
      <w:r>
        <w:t>Các thành phần chính của LSTM</w:t>
      </w:r>
    </w:p>
    <w:p w14:paraId="1E25F6B8" w14:textId="77777777" w:rsidR="00B356BA" w:rsidRDefault="00000000">
      <w:pPr>
        <w:spacing w:before="240" w:after="240"/>
      </w:pPr>
      <w:r>
        <w:t>Mỗi đơn vị LSTM (LSTM cell) bao gồm các thành phần chính:</w:t>
      </w:r>
    </w:p>
    <w:p w14:paraId="3176A059" w14:textId="77777777" w:rsidR="00B356BA" w:rsidRDefault="00000000">
      <w:pPr>
        <w:spacing w:before="240" w:after="240"/>
      </w:pPr>
      <w:r>
        <w:t xml:space="preserve">1. Trạng thái bộ nhớ </w:t>
      </w:r>
      <m:oMath>
        <m:d>
          <m:dPr>
            <m:ctrlPr>
              <w:rPr>
                <w:rFonts w:ascii="Cambria Math" w:hAnsi="Cambria Math"/>
              </w:rPr>
            </m:ctrlPr>
          </m:dPr>
          <m:e>
            <m:r>
              <w:rPr>
                <w:rFonts w:ascii="Cambria Math" w:hAnsi="Cambria Math"/>
              </w:rPr>
              <m:t>CellState,(</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e>
        </m:d>
        <m:r>
          <w:rPr>
            <w:rFonts w:ascii="Cambria Math" w:hAnsi="Cambria Math"/>
          </w:rPr>
          <m:t>:</m:t>
        </m:r>
      </m:oMath>
    </w:p>
    <w:p w14:paraId="2EF25651" w14:textId="77777777" w:rsidR="00B356BA" w:rsidRDefault="00000000">
      <w:pPr>
        <w:spacing w:before="240" w:after="240"/>
      </w:pPr>
      <w:r>
        <w:t xml:space="preserve">   - Là đường truyền trung tâm, lưu trữ thông tin trong khoảng thời gian dài.</w:t>
      </w:r>
    </w:p>
    <w:p w14:paraId="21E62F0E" w14:textId="77777777" w:rsidR="00B356BA" w:rsidRDefault="00000000">
      <w:pPr>
        <w:spacing w:before="240" w:after="240"/>
      </w:pPr>
      <w:r>
        <w:t xml:space="preserve">2. Trạng thái ẩn </w:t>
      </w:r>
      <m:oMath>
        <m:d>
          <m:dPr>
            <m:ctrlPr>
              <w:rPr>
                <w:rFonts w:ascii="Cambria Math" w:hAnsi="Cambria Math"/>
              </w:rPr>
            </m:ctrlPr>
          </m:dPr>
          <m:e>
            <m:r>
              <w:rPr>
                <w:rFonts w:ascii="Cambria Math" w:hAnsi="Cambria Math"/>
              </w:rPr>
              <m:t>HiddenState,(</m:t>
            </m:r>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e>
        </m:d>
        <m:r>
          <w:rPr>
            <w:rFonts w:ascii="Cambria Math" w:hAnsi="Cambria Math"/>
          </w:rPr>
          <m:t>:</m:t>
        </m:r>
      </m:oMath>
    </w:p>
    <w:p w14:paraId="16A7E675" w14:textId="77777777" w:rsidR="00B356BA" w:rsidRDefault="00000000">
      <w:pPr>
        <w:spacing w:before="240" w:after="240"/>
      </w:pPr>
      <w:r>
        <w:t xml:space="preserve">   - Truyền thông tin tới bước thời gian tiếp theo hoặc được sử dụng để dự đoán.</w:t>
      </w:r>
    </w:p>
    <w:p w14:paraId="4240DD16" w14:textId="77777777" w:rsidR="00B356BA" w:rsidRDefault="00B356BA">
      <w:pPr>
        <w:spacing w:before="240" w:after="240"/>
      </w:pPr>
    </w:p>
    <w:p w14:paraId="4D6E72E0" w14:textId="77777777" w:rsidR="00B356BA" w:rsidRDefault="00000000">
      <w:pPr>
        <w:spacing w:before="240" w:after="240"/>
      </w:pPr>
      <w:r>
        <w:t>3. Các cánh cửa (Gates):</w:t>
      </w:r>
    </w:p>
    <w:p w14:paraId="2139EC12" w14:textId="77777777" w:rsidR="00B356BA" w:rsidRDefault="00000000">
      <w:pPr>
        <w:spacing w:before="240" w:after="240"/>
      </w:pPr>
      <w:r>
        <w:t xml:space="preserve">   - Cửa quên (Forget Gate): Quyết định thông tin nào từ trạng thái bộ nhớ trước đó cần được quên.</w:t>
      </w:r>
    </w:p>
    <w:p w14:paraId="46222935" w14:textId="77777777" w:rsidR="00B356BA" w:rsidRDefault="00000000">
      <w:pPr>
        <w:spacing w:before="240" w:after="240"/>
      </w:pPr>
      <w:r>
        <w:t xml:space="preserve">   - Cửa đầu vào (Input Gate): Xác định thông tin mới nào sẽ được thêm vào trạng thái bộ nhớ.</w:t>
      </w:r>
    </w:p>
    <w:p w14:paraId="2793B8B6" w14:textId="77777777" w:rsidR="00B356BA" w:rsidRDefault="00000000">
      <w:pPr>
        <w:spacing w:before="240" w:after="240"/>
      </w:pPr>
      <w:r>
        <w:t xml:space="preserve">   - Cửa đầu ra (Output Gate): Điều chỉnh thông tin nào từ trạng thái bộ nhớ sẽ được xuất ra làm đầu ra.</w:t>
      </w:r>
    </w:p>
    <w:p w14:paraId="6921EB84" w14:textId="77777777" w:rsidR="00B356BA" w:rsidRDefault="00B356BA">
      <w:pPr>
        <w:spacing w:before="240" w:after="240"/>
      </w:pPr>
    </w:p>
    <w:p w14:paraId="55551925" w14:textId="77777777" w:rsidR="00B356BA" w:rsidRDefault="00000000">
      <w:pPr>
        <w:spacing w:before="240" w:after="240"/>
        <w:rPr>
          <w:b/>
        </w:rPr>
      </w:pPr>
      <w:r>
        <w:rPr>
          <w:b/>
        </w:rPr>
        <w:t xml:space="preserve"> 5.3.3. Công thức chi tiết của LSTM</w:t>
      </w:r>
    </w:p>
    <w:p w14:paraId="3CB27363" w14:textId="77777777" w:rsidR="00B356BA" w:rsidRDefault="00000000">
      <w:pPr>
        <w:spacing w:before="240" w:after="240"/>
        <w:rPr>
          <w:b/>
        </w:rPr>
      </w:pPr>
      <w:r>
        <w:rPr>
          <w:b/>
        </w:rPr>
        <w:t>1. Cửa quên (Forget Gate):</w:t>
      </w:r>
    </w:p>
    <w:p w14:paraId="250179BA" w14:textId="77777777" w:rsidR="00B356BA" w:rsidRDefault="00000000">
      <w:pPr>
        <w:spacing w:before="240" w:after="240"/>
      </w:pPr>
      <w:r>
        <w:t xml:space="preserve">   - Quyết định giữ lại hay quên thông tin từ trạng thái bộ nhớ trước đó.</w:t>
      </w:r>
    </w:p>
    <w:p w14:paraId="44A7A977" w14:textId="77777777" w:rsidR="00B356BA" w:rsidRDefault="00000000">
      <w:pPr>
        <w:spacing w:before="240" w:after="240"/>
      </w:pPr>
      <w:r>
        <w:t xml:space="preserve">   - Công thức:</w:t>
      </w:r>
    </w:p>
    <w:p w14:paraId="6F1D0C59" w14:textId="77777777" w:rsidR="00B356BA" w:rsidRDefault="00000000">
      <w:pPr>
        <w:jc w:val="center"/>
      </w:pPr>
      <m:oMathPara>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e>
          </m:d>
        </m:oMath>
      </m:oMathPara>
    </w:p>
    <w:p w14:paraId="486FB588" w14:textId="77777777" w:rsidR="00B356BA" w:rsidRDefault="00000000">
      <w:pPr>
        <w:spacing w:before="240" w:after="240"/>
      </w:pPr>
      <w:r>
        <w:t xml:space="preserve">     Trong đó:</w:t>
      </w:r>
    </w:p>
    <w:p w14:paraId="0093FE59" w14:textId="77777777" w:rsidR="00B356BA" w:rsidRDefault="00000000">
      <w:pPr>
        <w:spacing w:before="240" w:after="240"/>
      </w:pPr>
      <w:r>
        <w:t xml:space="preserve">     -</w:t>
      </w:r>
      <m:oMath>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oMath>
      <w:r>
        <w:t>Đầu ra của cửa quên, giá trị trong khoảng \([0, 1]\), biểu thị mức độ giữ lại hay quên.</w:t>
      </w:r>
    </w:p>
    <w:p w14:paraId="48914AF0" w14:textId="77777777" w:rsidR="00B356BA" w:rsidRDefault="00000000">
      <w:pPr>
        <w:spacing w:before="240" w:after="240"/>
      </w:pPr>
      <w:r>
        <w:t xml:space="preserve">     </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m:t>
        </m:r>
      </m:oMath>
      <w:r>
        <w:t xml:space="preserve"> Ma trận trọng số của cửa quên.</w:t>
      </w:r>
    </w:p>
    <w:p w14:paraId="08F4B248" w14:textId="77777777" w:rsidR="00B356BA" w:rsidRDefault="00000000">
      <w:pPr>
        <w:spacing w:before="240" w:after="240"/>
      </w:pPr>
      <w:r>
        <w:t xml:space="preserve">     </w:t>
      </w:r>
      <m:oMath>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 xml:space="preserve"> Hệ số điều chỉnh (bias).</w:t>
      </w:r>
    </w:p>
    <w:p w14:paraId="2E6831F9" w14:textId="77777777" w:rsidR="00B356BA" w:rsidRDefault="00000000">
      <w:pPr>
        <w:spacing w:before="240" w:after="240"/>
      </w:pPr>
      <w:r>
        <w:t xml:space="preserve">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oMath>
      <w:r>
        <w:t xml:space="preserve"> Trạng thái ẩn của bước trước.</w:t>
      </w:r>
    </w:p>
    <w:p w14:paraId="6E51F1AD" w14:textId="77777777" w:rsidR="00B356BA" w:rsidRDefault="00000000">
      <w:pPr>
        <w:spacing w:before="240" w:after="240"/>
      </w:pPr>
      <w:r>
        <w:t xml:space="preserve">     -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oMath>
      <w:r>
        <w:t xml:space="preserve"> Đầu vào tại thời điểm hiện tại.</w:t>
      </w:r>
    </w:p>
    <w:p w14:paraId="58B159FB" w14:textId="77777777" w:rsidR="00B356BA" w:rsidRDefault="00000000">
      <w:pPr>
        <w:spacing w:before="240" w:after="240"/>
      </w:pPr>
      <w:r>
        <w:t xml:space="preserve">     - </w:t>
      </w:r>
      <m:oMath>
        <m:r>
          <w:rPr>
            <w:rFonts w:ascii="Cambria Math" w:hAnsi="Cambria Math"/>
          </w:rPr>
          <m:t>(σ):</m:t>
        </m:r>
      </m:oMath>
      <w:r>
        <w:t xml:space="preserve"> Hàm sigmoid, đảm bảo giá trị đầu ra nằm trong \([0, 1]\).</w:t>
      </w:r>
    </w:p>
    <w:p w14:paraId="26D5CDD3" w14:textId="77777777" w:rsidR="00B356BA" w:rsidRDefault="00B356BA">
      <w:pPr>
        <w:spacing w:before="240" w:after="240"/>
      </w:pPr>
    </w:p>
    <w:p w14:paraId="7345D0BF" w14:textId="77777777" w:rsidR="00B356BA" w:rsidRDefault="00000000">
      <w:pPr>
        <w:spacing w:before="240" w:after="240"/>
        <w:rPr>
          <w:b/>
        </w:rPr>
      </w:pPr>
      <w:r>
        <w:rPr>
          <w:b/>
        </w:rPr>
        <w:t>2. Cửa đầu vào (Input Gate):</w:t>
      </w:r>
    </w:p>
    <w:p w14:paraId="586618F6" w14:textId="77777777" w:rsidR="00B356BA" w:rsidRDefault="00000000">
      <w:pPr>
        <w:spacing w:before="240" w:after="240"/>
      </w:pPr>
      <w:r>
        <w:t xml:space="preserve">   - Xác định thông tin mới nào sẽ được lưu vào trạng thái bộ nhớ.</w:t>
      </w:r>
    </w:p>
    <w:p w14:paraId="5FD86CA8" w14:textId="77777777" w:rsidR="00B356BA" w:rsidRDefault="00000000">
      <w:pPr>
        <w:spacing w:before="240" w:after="240"/>
      </w:pPr>
      <w:r>
        <w:t xml:space="preserve">   - Công thức:</w:t>
      </w:r>
    </w:p>
    <w:p w14:paraId="0CCD5A54" w14:textId="77777777" w:rsidR="00B356BA" w:rsidRDefault="00000000">
      <w:pPr>
        <w:jc w:val="center"/>
      </w:pPr>
      <m:oMathPara>
        <m:oMath>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oMath>
      </m:oMathPara>
    </w:p>
    <w:p w14:paraId="3D0EEE34" w14:textId="77777777" w:rsidR="00B356BA" w:rsidRDefault="00000000">
      <w:pPr>
        <w:jc w:val="center"/>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t</m:t>
                  </m:r>
                </m:sub>
              </m:sSub>
            </m:e>
          </m:acc>
          <m:r>
            <w:rPr>
              <w:rFonts w:ascii="Cambria Math" w:hAnsi="Cambria Math"/>
            </w:rPr>
            <m:t>=</m:t>
          </m:r>
          <m:box>
            <m:boxPr>
              <m:opEmu m:val="1"/>
              <m:ctrlPr>
                <w:rPr>
                  <w:rFonts w:ascii="Cambria Math" w:hAnsi="Cambria Math"/>
                </w:rPr>
              </m:ctrlPr>
            </m:boxPr>
            <m:e>
              <m:r>
                <w:rPr>
                  <w:rFonts w:ascii="Cambria Math" w:hAnsi="Cambria Math"/>
                </w:rPr>
                <m:t>tanh</m:t>
              </m:r>
            </m:e>
          </m:box>
          <m:r>
            <w:rPr>
              <w:rFonts w:ascii="Cambria Math" w:hAnsi="Cambria Math"/>
            </w:rPr>
            <m:t xml:space="preserve">tanh </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e>
          </m:d>
          <m:r>
            <w:rPr>
              <w:rFonts w:ascii="Cambria Math" w:hAnsi="Cambria Math"/>
            </w:rPr>
            <m:t xml:space="preserve"> </m:t>
          </m:r>
        </m:oMath>
      </m:oMathPara>
    </w:p>
    <w:p w14:paraId="00D528BF" w14:textId="77777777" w:rsidR="00B356BA" w:rsidRDefault="00000000">
      <w:pPr>
        <w:spacing w:before="240" w:after="240"/>
      </w:pPr>
      <w:r>
        <w:t xml:space="preserve"> </w:t>
      </w:r>
      <w:r>
        <w:tab/>
      </w:r>
      <w:r>
        <w:tab/>
      </w:r>
      <w:r>
        <w:tab/>
        <w:t xml:space="preserve">                        </w:t>
      </w: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t</m:t>
                </m:r>
              </m:sub>
            </m:sSub>
          </m:e>
        </m:acc>
      </m:oMath>
    </w:p>
    <w:p w14:paraId="0C88D16D" w14:textId="77777777" w:rsidR="00B356BA" w:rsidRDefault="00000000">
      <w:pPr>
        <w:spacing w:before="240" w:after="240"/>
      </w:pPr>
      <w:r>
        <w:t xml:space="preserve">     - </w:t>
      </w: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m:t>
        </m:r>
      </m:oMath>
      <w:r>
        <w:t xml:space="preserve"> Đầu ra của cửa đầu vào, giá trị trong \([0, 1]\).</w:t>
      </w:r>
    </w:p>
    <w:p w14:paraId="77D6F240" w14:textId="77777777" w:rsidR="00B356BA" w:rsidRDefault="00000000">
      <w:pPr>
        <w:spacing w:before="240" w:after="240"/>
      </w:pPr>
      <w:r>
        <w:t xml:space="preserve">     </w:t>
      </w:r>
      <m:oMath>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t</m:t>
                </m:r>
              </m:sub>
            </m:sSub>
          </m:e>
        </m:acc>
        <m:r>
          <w:rPr>
            <w:rFonts w:ascii="Cambria Math" w:hAnsi="Cambria Math"/>
          </w:rPr>
          <m:t>):</m:t>
        </m:r>
      </m:oMath>
      <w:r>
        <w:t xml:space="preserve"> Thông tin mới được tạo ra từ đầu vào hiện tại.</w:t>
      </w:r>
    </w:p>
    <w:p w14:paraId="0C187AAD" w14:textId="77777777" w:rsidR="00B356BA" w:rsidRDefault="00000000">
      <w:pPr>
        <w:spacing w:before="240" w:after="240"/>
      </w:pPr>
      <w:r>
        <w:t xml:space="preserve">     </w:t>
      </w:r>
      <m:oMath>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t xml:space="preserve"> Trạng thái bộ nhớ được cập nhật.</w:t>
      </w:r>
    </w:p>
    <w:p w14:paraId="2226ECA2" w14:textId="77777777" w:rsidR="00B356BA" w:rsidRDefault="00000000">
      <w:pPr>
        <w:spacing w:before="240" w:after="240"/>
      </w:pPr>
      <w:r>
        <w:t xml:space="preserve">     - </w:t>
      </w:r>
      <m:oMath>
        <m:r>
          <w:rPr>
            <w:rFonts w:ascii="Cambria Math" w:hAnsi="Cambria Math"/>
          </w:rPr>
          <m:t>(⊙):</m:t>
        </m:r>
      </m:oMath>
      <w:r>
        <w:t xml:space="preserve"> Phép nhân từng phần tử (element-wise multiplication).</w:t>
      </w:r>
    </w:p>
    <w:p w14:paraId="4A50B5A7" w14:textId="77777777" w:rsidR="00B356BA" w:rsidRDefault="00B356BA">
      <w:pPr>
        <w:spacing w:before="240" w:after="240"/>
      </w:pPr>
    </w:p>
    <w:p w14:paraId="1555A75B" w14:textId="77777777" w:rsidR="00B356BA" w:rsidRDefault="00000000">
      <w:pPr>
        <w:spacing w:before="240" w:after="240"/>
        <w:rPr>
          <w:b/>
        </w:rPr>
      </w:pPr>
      <w:r>
        <w:rPr>
          <w:b/>
        </w:rPr>
        <w:t>3. Cửa đầu ra (Output Gate):</w:t>
      </w:r>
    </w:p>
    <w:p w14:paraId="1201FFD0" w14:textId="77777777" w:rsidR="00B356BA" w:rsidRDefault="00000000">
      <w:pPr>
        <w:spacing w:before="240" w:after="240"/>
      </w:pPr>
      <w:r>
        <w:t xml:space="preserve">   - Quyết định thông tin nào từ trạng thái bộ nhớ sẽ được xuất ra làm đầu ra.</w:t>
      </w:r>
    </w:p>
    <w:p w14:paraId="71BF996A" w14:textId="77777777" w:rsidR="00B356BA" w:rsidRDefault="00000000">
      <w:pPr>
        <w:spacing w:before="240" w:after="240"/>
      </w:pPr>
      <w:r>
        <w:t xml:space="preserve">   - Công thức:</w:t>
      </w:r>
    </w:p>
    <w:p w14:paraId="5E6D62F4" w14:textId="77777777" w:rsidR="00B356BA" w:rsidRDefault="00000000">
      <w:pPr>
        <w:spacing w:before="240" w:after="240"/>
      </w:pPr>
      <w:r>
        <w:t xml:space="preserve">  </w:t>
      </w:r>
      <m:oMath>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e>
        </m:d>
      </m:oMath>
    </w:p>
    <w:p w14:paraId="257A16C4" w14:textId="77777777" w:rsidR="00B356BA" w:rsidRDefault="00000000">
      <w:pPr>
        <w:spacing w:before="240" w:after="240"/>
      </w:pPr>
      <w:r>
        <w:t xml:space="preserve">  </w:t>
      </w: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box>
          <m:boxPr>
            <m:opEmu m:val="1"/>
            <m:ctrlPr>
              <w:rPr>
                <w:rFonts w:ascii="Cambria Math" w:hAnsi="Cambria Math"/>
              </w:rPr>
            </m:ctrlPr>
          </m:boxPr>
          <m:e>
            <m:r>
              <w:rPr>
                <w:rFonts w:ascii="Cambria Math" w:hAnsi="Cambria Math"/>
              </w:rPr>
              <m:t>tanh</m:t>
            </m:r>
          </m:e>
        </m:box>
        <m:r>
          <w:rPr>
            <w:rFonts w:ascii="Cambria Math" w:hAnsi="Cambria Math"/>
          </w:rPr>
          <m:t xml:space="preserve">tanh </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r>
          <w:rPr>
            <w:rFonts w:ascii="Cambria Math" w:hAnsi="Cambria Math"/>
          </w:rPr>
          <m:t xml:space="preserve"> </m:t>
        </m:r>
      </m:oMath>
    </w:p>
    <w:p w14:paraId="57C814CC" w14:textId="77777777" w:rsidR="00B356BA" w:rsidRDefault="00000000">
      <w:pPr>
        <w:spacing w:before="240" w:after="240"/>
      </w:pPr>
      <w:r>
        <w:t xml:space="preserve">     Trong đó:</w:t>
      </w:r>
    </w:p>
    <w:p w14:paraId="31D2CDC5" w14:textId="77777777" w:rsidR="00B356BA" w:rsidRDefault="00000000">
      <w:pPr>
        <w:spacing w:before="240" w:after="240"/>
      </w:pPr>
      <w:r>
        <w:t xml:space="preserve">     - </w:t>
      </w:r>
      <m:oMath>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oMath>
      <w:r>
        <w:t xml:space="preserve"> Đầu ra của cửa đầu ra.</w:t>
      </w:r>
    </w:p>
    <w:p w14:paraId="7F2CDB79" w14:textId="77777777" w:rsidR="00B356BA" w:rsidRDefault="00000000">
      <w:pPr>
        <w:spacing w:before="240" w:after="240"/>
      </w:pPr>
      <w:r>
        <w:t xml:space="preserve">     -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oMath>
      <w:r>
        <w:t xml:space="preserve"> Trạng thái ẩn, được sử dụng để dự đoán hoặc truyền sang bước tiếp theo.</w:t>
      </w:r>
    </w:p>
    <w:p w14:paraId="76ECBA26" w14:textId="77777777" w:rsidR="00B356BA" w:rsidRDefault="00B356BA">
      <w:pPr>
        <w:spacing w:before="240" w:after="240"/>
      </w:pPr>
    </w:p>
    <w:p w14:paraId="72AE341F" w14:textId="77777777" w:rsidR="00B356BA" w:rsidRDefault="00000000">
      <w:pPr>
        <w:spacing w:before="240" w:after="240"/>
        <w:rPr>
          <w:b/>
        </w:rPr>
      </w:pPr>
      <w:r>
        <w:rPr>
          <w:b/>
        </w:rPr>
        <w:t xml:space="preserve"> 5.3.4. Quy trình hoạt động của LSTM</w:t>
      </w:r>
    </w:p>
    <w:p w14:paraId="20126DE5" w14:textId="77777777" w:rsidR="00B356BA" w:rsidRDefault="00000000">
      <w:pPr>
        <w:spacing w:before="240" w:after="240"/>
      </w:pPr>
      <w:r>
        <w:t xml:space="preserve">1. Nhận đầu vào </w:t>
      </w:r>
      <m:oMath>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e>
        </m:d>
        <m:r>
          <w:rPr>
            <w:rFonts w:ascii="Cambria Math" w:hAnsi="Cambria Math"/>
          </w:rPr>
          <m:t>:</m:t>
        </m:r>
      </m:oMath>
    </w:p>
    <w:p w14:paraId="7E0E9B91" w14:textId="77777777" w:rsidR="00B356BA" w:rsidRDefault="00000000">
      <w:pPr>
        <w:spacing w:before="240" w:after="240"/>
      </w:pPr>
      <w:r>
        <w:t xml:space="preserve">   - LSTM nhận dữ liệu tại thời điểm \(t\) và trạng thái từ bước trước </w:t>
      </w:r>
      <m:oMath>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e>
        </m:d>
        <m:r>
          <w:rPr>
            <w:rFonts w:ascii="Cambria Math" w:hAnsi="Cambria Math"/>
          </w:rPr>
          <m:t>.</m:t>
        </m:r>
      </m:oMath>
    </w:p>
    <w:p w14:paraId="1172FE6B" w14:textId="77777777" w:rsidR="00B356BA" w:rsidRDefault="00000000">
      <w:pPr>
        <w:spacing w:before="240" w:after="240"/>
      </w:pPr>
      <w:r>
        <w:t>2. Tính toán từng cánh cửa:</w:t>
      </w:r>
    </w:p>
    <w:p w14:paraId="0397025A" w14:textId="77777777" w:rsidR="00B356BA" w:rsidRDefault="00000000">
      <w:pPr>
        <w:spacing w:before="240" w:after="240"/>
      </w:pPr>
      <w:r>
        <w:t xml:space="preserve">   - Cửa quên </w:t>
      </w:r>
      <m:oMath>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e>
        </m:d>
        <m:r>
          <w:rPr>
            <w:rFonts w:ascii="Cambria Math" w:hAnsi="Cambria Math"/>
          </w:rPr>
          <m:t>:</m:t>
        </m:r>
      </m:oMath>
      <w:r>
        <w:t xml:space="preserve"> Loại bỏ thông tin không cần thiết từ trạng thái bộ nhớ trước đó.</w:t>
      </w:r>
    </w:p>
    <w:p w14:paraId="5341E201" w14:textId="77777777" w:rsidR="00B356BA" w:rsidRDefault="00000000">
      <w:pPr>
        <w:spacing w:before="240" w:after="240"/>
      </w:pPr>
      <w:r>
        <w:t xml:space="preserve">   - Cửa đầu vào </w:t>
      </w:r>
      <m:oMath>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m:t>
            </m:r>
          </m:e>
        </m:d>
        <m:r>
          <w:rPr>
            <w:rFonts w:ascii="Cambria Math" w:hAnsi="Cambria Math"/>
          </w:rPr>
          <m:t>:</m:t>
        </m:r>
      </m:oMath>
      <w:r>
        <w:t xml:space="preserve"> Xác định thông tin mới để thêm vào trạng thái bộ nhớ.</w:t>
      </w:r>
    </w:p>
    <w:p w14:paraId="218819C1" w14:textId="77777777" w:rsidR="00B356BA" w:rsidRDefault="00000000">
      <w:pPr>
        <w:spacing w:before="240" w:after="240"/>
      </w:pPr>
      <w:r>
        <w:t xml:space="preserve">   - Trạng thái bộ nhớ </w:t>
      </w:r>
      <m:oMath>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e>
        </m:d>
        <m:r>
          <w:rPr>
            <w:rFonts w:ascii="Cambria Math" w:hAnsi="Cambria Math"/>
          </w:rPr>
          <m:t>:</m:t>
        </m:r>
      </m:oMath>
      <w:r>
        <w:t xml:space="preserve"> Cập nhật trạng thái bộ nhớ với thông tin quan trọng.</w:t>
      </w:r>
    </w:p>
    <w:p w14:paraId="7D50CF56" w14:textId="77777777" w:rsidR="00B356BA" w:rsidRDefault="00000000">
      <w:pPr>
        <w:spacing w:before="240" w:after="240"/>
      </w:pPr>
      <w:r>
        <w:t xml:space="preserve">   - Cửa đầu ra </w:t>
      </w:r>
      <m:oMath>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e>
        </m:d>
      </m:oMath>
      <w:r>
        <w:t>: Quyết định thông tin nào sẽ được sử dụng làm đầu ra.</w:t>
      </w:r>
    </w:p>
    <w:p w14:paraId="202F085C" w14:textId="77777777" w:rsidR="00B356BA" w:rsidRDefault="00000000">
      <w:pPr>
        <w:spacing w:before="240" w:after="240"/>
      </w:pPr>
      <w:r>
        <w:t>3. Cập nhật trạng thái:</w:t>
      </w:r>
    </w:p>
    <w:p w14:paraId="47607D79" w14:textId="77777777" w:rsidR="00B356BA" w:rsidRDefault="00000000">
      <w:pPr>
        <w:spacing w:before="240" w:after="240"/>
      </w:pPr>
      <w:r>
        <w:t xml:space="preserve">   - Trạng thái bộ nhớ </w:t>
      </w:r>
      <m:oMath>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t xml:space="preserve"> và trạng thái ẩn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oMath>
      <w:r>
        <w:t xml:space="preserve"> được tính toán và truyền sang bước tiếp theo.</w:t>
      </w:r>
    </w:p>
    <w:p w14:paraId="5BBA72CE" w14:textId="77777777" w:rsidR="00B356BA" w:rsidRDefault="00B356BA">
      <w:pPr>
        <w:spacing w:before="240" w:after="240"/>
      </w:pPr>
    </w:p>
    <w:p w14:paraId="1AD33F9A" w14:textId="77777777" w:rsidR="00B356BA" w:rsidRDefault="00000000">
      <w:pPr>
        <w:spacing w:before="240" w:after="240"/>
      </w:pPr>
      <w:r>
        <w:t>Mô hình LSTM trong nghiên cứu này được xây dựng với kiến trúc gồm hai lớp LSTM và một lớp Dense để đưa ra dự đoán.</w:t>
      </w:r>
    </w:p>
    <w:p w14:paraId="353BA69A" w14:textId="77777777" w:rsidR="00B356BA" w:rsidRDefault="00000000">
      <w:pPr>
        <w:spacing w:before="240" w:after="240"/>
      </w:pPr>
      <w:r>
        <w:rPr>
          <w:noProof/>
        </w:rPr>
        <w:drawing>
          <wp:inline distT="114300" distB="114300" distL="114300" distR="114300" wp14:anchorId="32A45234" wp14:editId="64F26A02">
            <wp:extent cx="6159500" cy="3898900"/>
            <wp:effectExtent l="0" t="0" r="0" b="0"/>
            <wp:docPr id="19246106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6159500" cy="3898900"/>
                    </a:xfrm>
                    <a:prstGeom prst="rect">
                      <a:avLst/>
                    </a:prstGeom>
                    <a:ln/>
                  </pic:spPr>
                </pic:pic>
              </a:graphicData>
            </a:graphic>
          </wp:inline>
        </w:drawing>
      </w:r>
    </w:p>
    <w:p w14:paraId="4C732980" w14:textId="77777777" w:rsidR="00B356BA" w:rsidRDefault="00000000">
      <w:pPr>
        <w:numPr>
          <w:ilvl w:val="0"/>
          <w:numId w:val="17"/>
        </w:numPr>
        <w:spacing w:before="240" w:after="0"/>
        <w:rPr>
          <w:b/>
        </w:rPr>
      </w:pPr>
      <w:r>
        <w:rPr>
          <w:b/>
        </w:rPr>
        <w:t>Lớp LSTM Đầu Tiên:</w:t>
      </w:r>
    </w:p>
    <w:p w14:paraId="790BFF3E" w14:textId="77777777" w:rsidR="00B356BA" w:rsidRDefault="00000000">
      <w:pPr>
        <w:numPr>
          <w:ilvl w:val="1"/>
          <w:numId w:val="17"/>
        </w:numPr>
        <w:spacing w:before="0" w:after="0"/>
      </w:pPr>
      <w:r>
        <w:t>Có 50 nơ-ron, sử dụng hàm kích hoạt ReLU.</w:t>
      </w:r>
    </w:p>
    <w:p w14:paraId="5C4BF55E" w14:textId="77777777" w:rsidR="00B356BA" w:rsidRDefault="00000000">
      <w:pPr>
        <w:numPr>
          <w:ilvl w:val="1"/>
          <w:numId w:val="17"/>
        </w:numPr>
        <w:spacing w:before="0" w:after="0"/>
        <w:rPr>
          <w:b/>
        </w:rPr>
      </w:pPr>
      <w:r>
        <w:rPr>
          <w:color w:val="188038"/>
        </w:rPr>
        <w:t>return_sequences=True</w:t>
      </w:r>
      <w:r>
        <w:t xml:space="preserve"> cho phép lớp này trả về toàn bộ chuỗi đầu ra để được xử lý bởi lớp LSTM tiếp theo.</w:t>
      </w:r>
    </w:p>
    <w:p w14:paraId="6910FD20" w14:textId="77777777" w:rsidR="00B356BA" w:rsidRDefault="00000000">
      <w:pPr>
        <w:numPr>
          <w:ilvl w:val="0"/>
          <w:numId w:val="17"/>
        </w:numPr>
        <w:spacing w:before="0" w:after="0"/>
        <w:rPr>
          <w:b/>
        </w:rPr>
      </w:pPr>
      <w:r>
        <w:rPr>
          <w:b/>
        </w:rPr>
        <w:t>Lớp LSTM Thứ Hai:</w:t>
      </w:r>
    </w:p>
    <w:p w14:paraId="4BCB96A1" w14:textId="77777777" w:rsidR="00B356BA" w:rsidRDefault="00000000">
      <w:pPr>
        <w:numPr>
          <w:ilvl w:val="1"/>
          <w:numId w:val="17"/>
        </w:numPr>
        <w:spacing w:before="0" w:after="0"/>
      </w:pPr>
      <w:r>
        <w:t>Có 50 nơ-ron, sử dụng hàm kích hoạt ReLU.</w:t>
      </w:r>
    </w:p>
    <w:p w14:paraId="5C5E8ECE" w14:textId="77777777" w:rsidR="00B356BA" w:rsidRDefault="00000000">
      <w:pPr>
        <w:numPr>
          <w:ilvl w:val="1"/>
          <w:numId w:val="17"/>
        </w:numPr>
        <w:spacing w:before="0" w:after="0"/>
        <w:rPr>
          <w:b/>
        </w:rPr>
      </w:pPr>
      <w:r>
        <w:rPr>
          <w:b/>
          <w:color w:val="188038"/>
        </w:rPr>
        <w:t>return_sequences=False</w:t>
      </w:r>
      <w:r>
        <w:t xml:space="preserve"> (mặc định) chỉ trả về trạng thái cuối cùng để được kết nối với lớp Dense.</w:t>
      </w:r>
    </w:p>
    <w:p w14:paraId="32995964" w14:textId="77777777" w:rsidR="00B356BA" w:rsidRDefault="00000000">
      <w:pPr>
        <w:numPr>
          <w:ilvl w:val="0"/>
          <w:numId w:val="17"/>
        </w:numPr>
        <w:spacing w:before="0" w:after="0"/>
        <w:rPr>
          <w:b/>
        </w:rPr>
      </w:pPr>
      <w:r>
        <w:rPr>
          <w:b/>
        </w:rPr>
        <w:t>Lớp Dense:</w:t>
      </w:r>
    </w:p>
    <w:p w14:paraId="40072207" w14:textId="77777777" w:rsidR="00B356BA" w:rsidRDefault="00000000">
      <w:pPr>
        <w:numPr>
          <w:ilvl w:val="1"/>
          <w:numId w:val="17"/>
        </w:numPr>
        <w:spacing w:before="0" w:after="240"/>
      </w:pPr>
      <w:r>
        <w:t>Chỉ có một nơ-ron, nhằm mục đích dự đoán giá đóng cửa ngày tiếp theo.</w:t>
      </w:r>
    </w:p>
    <w:p w14:paraId="6CB13211" w14:textId="77777777" w:rsidR="00B356BA" w:rsidRDefault="00000000">
      <w:pPr>
        <w:spacing w:before="240" w:after="240"/>
        <w:rPr>
          <w:b/>
        </w:rPr>
      </w:pPr>
      <w:r>
        <w:rPr>
          <w:b/>
        </w:rPr>
        <w:t>Các kỹ thuật chính quy (Regularization):</w:t>
      </w:r>
    </w:p>
    <w:p w14:paraId="64DAB9F9" w14:textId="77777777" w:rsidR="00B356BA" w:rsidRDefault="00000000">
      <w:pPr>
        <w:numPr>
          <w:ilvl w:val="0"/>
          <w:numId w:val="36"/>
        </w:numPr>
        <w:spacing w:before="240" w:after="240"/>
        <w:rPr>
          <w:b/>
        </w:rPr>
      </w:pPr>
      <w:r>
        <w:rPr>
          <w:b/>
        </w:rPr>
        <w:t xml:space="preserve">Early Stopping: </w:t>
      </w:r>
      <w:r>
        <w:t>Sử dụng để ngăn ngừa overfitting bằng cách dừng huấn luyện khi mô hình không cải thiện trên tập kiểm tra trong một số epoch nhất định.</w:t>
      </w:r>
    </w:p>
    <w:p w14:paraId="361D72C7" w14:textId="77777777" w:rsidR="00B356BA" w:rsidRDefault="00B356BA">
      <w:pPr>
        <w:rPr>
          <w:b/>
        </w:rPr>
      </w:pPr>
    </w:p>
    <w:p w14:paraId="22C916A9" w14:textId="77777777" w:rsidR="00B356BA" w:rsidRDefault="00000000">
      <w:pPr>
        <w:pStyle w:val="Heading2"/>
        <w:spacing w:before="280" w:after="80"/>
        <w:ind w:left="0"/>
        <w:jc w:val="left"/>
        <w:rPr>
          <w:sz w:val="26"/>
          <w:szCs w:val="26"/>
        </w:rPr>
      </w:pPr>
      <w:bookmarkStart w:id="2335" w:name="_Toc184828850"/>
      <w:r>
        <w:rPr>
          <w:sz w:val="26"/>
          <w:szCs w:val="26"/>
        </w:rPr>
        <w:t>5.4. Huấn luyện và kiểm tra (Training and Testing)</w:t>
      </w:r>
      <w:bookmarkEnd w:id="2335"/>
    </w:p>
    <w:p w14:paraId="1777071F" w14:textId="77777777" w:rsidR="00B356BA" w:rsidRDefault="00000000">
      <w:pPr>
        <w:pStyle w:val="Heading3"/>
        <w:ind w:firstLine="160"/>
        <w:rPr>
          <w:sz w:val="26"/>
          <w:szCs w:val="26"/>
        </w:rPr>
      </w:pPr>
      <w:bookmarkStart w:id="2336" w:name="_Toc184828851"/>
      <w:r>
        <w:rPr>
          <w:sz w:val="26"/>
          <w:szCs w:val="26"/>
        </w:rPr>
        <w:t>5.4.1. Chia tập dữ liệu thành tập huấn luyện và tập kiểm tra.</w:t>
      </w:r>
      <w:bookmarkEnd w:id="2336"/>
      <w:r>
        <w:rPr>
          <w:sz w:val="26"/>
          <w:szCs w:val="26"/>
        </w:rPr>
        <w:t xml:space="preserve"> </w:t>
      </w:r>
    </w:p>
    <w:p w14:paraId="4C58ECCE" w14:textId="77777777" w:rsidR="00B356BA" w:rsidRDefault="00000000">
      <w:pPr>
        <w:spacing w:before="240" w:after="240"/>
        <w:ind w:firstLine="720"/>
      </w:pPr>
      <w:r>
        <w:t xml:space="preserve">Trong các bài toán dự báo chuỗi thời gian, việc giữ thứ tự thời gian khi chia dữ liệu là rất quan trọng để đảm bảo rằng mô hình không học từ dữ liệu tương lai. Do đó, tôi thiết lập </w:t>
      </w:r>
      <w:r>
        <w:rPr>
          <w:color w:val="188038"/>
        </w:rPr>
        <w:t>shuffle=False</w:t>
      </w:r>
      <w:r>
        <w:t xml:space="preserve"> khi chia dữ liệu thành tập đào tạo và tập kiểm tra.</w:t>
      </w:r>
    </w:p>
    <w:p w14:paraId="0A816BB0" w14:textId="77777777" w:rsidR="00B356BA" w:rsidRDefault="00000000">
      <w:pPr>
        <w:numPr>
          <w:ilvl w:val="0"/>
          <w:numId w:val="31"/>
        </w:numPr>
        <w:spacing w:before="240" w:after="0"/>
      </w:pPr>
      <w:r>
        <w:rPr>
          <w:b/>
        </w:rPr>
        <w:t>Dữ liệu chuỗi thời gian:</w:t>
      </w:r>
      <w:r>
        <w:t xml:space="preserve"> Không trộn (</w:t>
      </w:r>
      <w:r>
        <w:rPr>
          <w:color w:val="188038"/>
        </w:rPr>
        <w:t>shuffle=False</w:t>
      </w:r>
      <w:r>
        <w:t>) để duy trì tính tuần tự.</w:t>
      </w:r>
    </w:p>
    <w:p w14:paraId="220CF20A" w14:textId="77777777" w:rsidR="00B356BA" w:rsidRDefault="00000000">
      <w:pPr>
        <w:numPr>
          <w:ilvl w:val="0"/>
          <w:numId w:val="31"/>
        </w:numPr>
        <w:spacing w:before="0" w:after="240"/>
      </w:pPr>
      <w:r>
        <w:rPr>
          <w:b/>
        </w:rPr>
        <w:t>Dữ liệu phi chuỗi thời gian:</w:t>
      </w:r>
      <w:r>
        <w:t xml:space="preserve"> Có thể trộn (</w:t>
      </w:r>
      <w:r>
        <w:rPr>
          <w:color w:val="188038"/>
        </w:rPr>
        <w:t>shuffle=True</w:t>
      </w:r>
      <w:r>
        <w:t>) để đảm bảo sự phân bố đồng đều của các mẫu dữ liệu trong cả hai tập.</w:t>
      </w:r>
    </w:p>
    <w:p w14:paraId="65AE3ED3" w14:textId="77777777" w:rsidR="00B356BA" w:rsidRDefault="00000000">
      <w:pPr>
        <w:spacing w:before="240" w:after="240"/>
      </w:pPr>
      <w:r>
        <w:rPr>
          <w:noProof/>
        </w:rPr>
        <w:lastRenderedPageBreak/>
        <w:drawing>
          <wp:inline distT="114300" distB="114300" distL="114300" distR="114300" wp14:anchorId="42D9B5C1" wp14:editId="351E7D96">
            <wp:extent cx="6159500" cy="2908300"/>
            <wp:effectExtent l="0" t="0" r="0" b="0"/>
            <wp:docPr id="19246106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6159500" cy="2908300"/>
                    </a:xfrm>
                    <a:prstGeom prst="rect">
                      <a:avLst/>
                    </a:prstGeom>
                    <a:ln/>
                  </pic:spPr>
                </pic:pic>
              </a:graphicData>
            </a:graphic>
          </wp:inline>
        </w:drawing>
      </w:r>
    </w:p>
    <w:p w14:paraId="68AD12A5" w14:textId="77777777" w:rsidR="00B356BA" w:rsidRDefault="00000000">
      <w:pPr>
        <w:pStyle w:val="Heading3"/>
        <w:ind w:firstLine="160"/>
        <w:rPr>
          <w:sz w:val="26"/>
          <w:szCs w:val="26"/>
        </w:rPr>
      </w:pPr>
      <w:bookmarkStart w:id="2337" w:name="_Toc184828852"/>
      <w:r>
        <w:rPr>
          <w:sz w:val="26"/>
          <w:szCs w:val="26"/>
        </w:rPr>
        <w:t>5.4.2. Cross-Validation cho dữ liệu chuỗi thời gian</w:t>
      </w:r>
      <w:bookmarkEnd w:id="2337"/>
    </w:p>
    <w:p w14:paraId="52B136A8" w14:textId="77777777" w:rsidR="00B356BA" w:rsidRDefault="00000000">
      <w:pPr>
        <w:spacing w:before="240" w:after="240"/>
        <w:ind w:firstLine="720"/>
      </w:pPr>
      <w:r>
        <w:t xml:space="preserve">Thay vì sử dụng phương pháp cross-validation truyền thống, tôi sử dụng </w:t>
      </w:r>
      <w:r>
        <w:rPr>
          <w:b/>
        </w:rPr>
        <w:t>TimeSeriesSplit</w:t>
      </w:r>
      <w:r>
        <w:t xml:space="preserve"> để duy trì thứ tự thời gian và tránh rò rỉ dữ liệu từ tương lai vào quá trình huấn luyện.</w:t>
      </w:r>
    </w:p>
    <w:p w14:paraId="738AA864" w14:textId="77777777" w:rsidR="00B356BA" w:rsidRDefault="00000000">
      <w:pPr>
        <w:numPr>
          <w:ilvl w:val="0"/>
          <w:numId w:val="42"/>
        </w:numPr>
        <w:spacing w:before="240" w:after="240"/>
      </w:pPr>
      <w:r>
        <w:rPr>
          <w:b/>
        </w:rPr>
        <w:t>TimeSeriesSplit:</w:t>
      </w:r>
      <w:r>
        <w:t xml:space="preserve"> Chia dữ liệu thành các fold theo thứ tự thời gian, trong đó mỗi fold sau bao gồm tất cả dữ liệu từ fold trước và một phần dữ liệu mới.</w:t>
      </w:r>
    </w:p>
    <w:p w14:paraId="296AEA9B" w14:textId="77777777" w:rsidR="00B356BA" w:rsidRDefault="00000000">
      <w:pPr>
        <w:spacing w:before="240" w:after="240"/>
        <w:rPr>
          <w:b/>
        </w:rPr>
      </w:pPr>
      <w:r>
        <w:rPr>
          <w:b/>
        </w:rPr>
        <w:t>Ví dụ:</w:t>
      </w:r>
    </w:p>
    <w:p w14:paraId="05B713E7" w14:textId="77777777" w:rsidR="00B356BA" w:rsidRDefault="00000000">
      <w:pPr>
        <w:numPr>
          <w:ilvl w:val="0"/>
          <w:numId w:val="15"/>
        </w:numPr>
        <w:spacing w:before="240" w:after="0"/>
      </w:pPr>
      <w:r>
        <w:rPr>
          <w:b/>
        </w:rPr>
        <w:t>Fold 1:</w:t>
      </w:r>
      <w:r>
        <w:t xml:space="preserve"> Huấn luyện từ tháng 1/2016 đến tháng 12/2017 và kiểm tra từ tháng 1/2018 đến tháng 12/2018.</w:t>
      </w:r>
    </w:p>
    <w:p w14:paraId="5B83455B" w14:textId="77777777" w:rsidR="00B356BA" w:rsidRDefault="00000000">
      <w:pPr>
        <w:numPr>
          <w:ilvl w:val="0"/>
          <w:numId w:val="15"/>
        </w:numPr>
        <w:spacing w:before="0" w:after="0"/>
      </w:pPr>
      <w:r>
        <w:rPr>
          <w:b/>
        </w:rPr>
        <w:t>Fold 2:</w:t>
      </w:r>
      <w:r>
        <w:t xml:space="preserve"> Huấn luyện từ tháng 1/2016 đến tháng 12/2018 và kiểm tra từ tháng 1/2019 đến tháng 12/2019.</w:t>
      </w:r>
    </w:p>
    <w:p w14:paraId="560895FD" w14:textId="77777777" w:rsidR="00B356BA" w:rsidRDefault="00000000">
      <w:pPr>
        <w:numPr>
          <w:ilvl w:val="0"/>
          <w:numId w:val="15"/>
        </w:numPr>
        <w:spacing w:before="0" w:after="240"/>
      </w:pPr>
      <w:r>
        <w:rPr>
          <w:b/>
        </w:rPr>
        <w:t>Fold 3:</w:t>
      </w:r>
      <w:r>
        <w:t xml:space="preserve"> Huấn luyện từ tháng 1/2016 đến tháng 12/2019 và kiểm tra từ tháng 1/2020 đến tháng 12/2020.</w:t>
      </w:r>
    </w:p>
    <w:p w14:paraId="226EF443" w14:textId="77777777" w:rsidR="00B356BA" w:rsidRDefault="00000000">
      <w:pPr>
        <w:pStyle w:val="Heading3"/>
        <w:ind w:firstLine="160"/>
        <w:rPr>
          <w:sz w:val="26"/>
          <w:szCs w:val="26"/>
        </w:rPr>
      </w:pPr>
      <w:bookmarkStart w:id="2338" w:name="_Toc184828853"/>
      <w:r>
        <w:rPr>
          <w:sz w:val="26"/>
          <w:szCs w:val="26"/>
        </w:rPr>
        <w:t>5.4.3. Chuẩn hóa dữ liệu và Inverse Transform</w:t>
      </w:r>
      <w:bookmarkEnd w:id="2338"/>
    </w:p>
    <w:p w14:paraId="159D70A8" w14:textId="77777777" w:rsidR="00B356BA" w:rsidRDefault="00000000">
      <w:pPr>
        <w:spacing w:before="240" w:after="240"/>
        <w:ind w:firstLine="720"/>
      </w:pPr>
      <w:r>
        <w:rPr>
          <w:b/>
        </w:rPr>
        <w:t>Chuẩn Hóa Dữ Liệu (Scaling):</w:t>
      </w:r>
      <w:r>
        <w:t xml:space="preserve"> Để đảm bảo rằng tất cả các đặc trưng đều nằm trong cùng một khoảng giá trị, tôi sử dụng </w:t>
      </w:r>
      <w:r>
        <w:rPr>
          <w:b/>
        </w:rPr>
        <w:t>MinMaxScaler</w:t>
      </w:r>
      <w:r>
        <w:t xml:space="preserve"> để chuẩn hóa dữ liệu trước khi huấn luyện mô hình.</w:t>
      </w:r>
    </w:p>
    <w:p w14:paraId="53F786FD" w14:textId="77777777" w:rsidR="00B356BA" w:rsidRDefault="00000000">
      <w:pPr>
        <w:numPr>
          <w:ilvl w:val="0"/>
          <w:numId w:val="21"/>
        </w:numPr>
        <w:spacing w:before="240" w:after="240"/>
      </w:pPr>
      <w:r>
        <w:rPr>
          <w:b/>
        </w:rPr>
        <w:t>Scale trước khi huấn luyện:</w:t>
      </w:r>
      <w:r>
        <w:t xml:space="preserve"> Giúp mô hình học hiệu quả hơn bằng cách giảm sự khác biệt về tỉ lệ giữa các đặc trưng.</w:t>
      </w:r>
    </w:p>
    <w:p w14:paraId="5A028D52" w14:textId="77777777" w:rsidR="00B356BA" w:rsidDel="008D65F2" w:rsidRDefault="00000000">
      <w:pPr>
        <w:rPr>
          <w:del w:id="2339" w:author="Lien Le" w:date="2024-12-11T16:53:00Z" w16du:dateUtc="2024-12-11T09:53:00Z"/>
        </w:rPr>
      </w:pPr>
      <w:r>
        <w:rPr>
          <w:b/>
        </w:rPr>
        <w:lastRenderedPageBreak/>
        <w:t>Inverse Transform trước khi đánh giá:</w:t>
      </w:r>
      <w:r>
        <w:t xml:space="preserve"> Sau khi mô hình đưa ra dự đoán trên dữ liệu đã được chuẩn hóa, tôi thực hiện </w:t>
      </w:r>
      <w:r>
        <w:rPr>
          <w:b/>
        </w:rPr>
        <w:t>inverse transform</w:t>
      </w:r>
      <w:r>
        <w:t xml:space="preserve"> để chuyển đổi các giá trị dự đoán trở lại giá trị gốc. Điều này giúp dễ dàng đánh giá và so sánh với giá trị thực tế.</w:t>
      </w:r>
    </w:p>
    <w:p w14:paraId="2EF474D5" w14:textId="77777777" w:rsidR="00B356BA" w:rsidRPr="008D65F2" w:rsidRDefault="00B356BA">
      <w:pPr>
        <w:rPr>
          <w:lang w:val="en-US"/>
          <w:rPrChange w:id="2340" w:author="Lien Le" w:date="2024-12-11T16:53:00Z" w16du:dateUtc="2024-12-11T09:53:00Z">
            <w:rPr/>
          </w:rPrChange>
        </w:rPr>
      </w:pPr>
    </w:p>
    <w:p w14:paraId="7332D463" w14:textId="636F9202" w:rsidR="00B356BA" w:rsidRDefault="00000000">
      <w:pPr>
        <w:pStyle w:val="Heading3"/>
        <w:ind w:firstLine="160"/>
        <w:rPr>
          <w:sz w:val="26"/>
          <w:szCs w:val="26"/>
        </w:rPr>
      </w:pPr>
      <w:bookmarkStart w:id="2341" w:name="_Toc184828854"/>
      <w:r>
        <w:rPr>
          <w:sz w:val="26"/>
          <w:szCs w:val="26"/>
        </w:rPr>
        <w:t>5.4.4. Ngăn chặn sự quá trùng khớp</w:t>
      </w:r>
      <w:ins w:id="2342" w:author="Lien Le" w:date="2024-12-11T16:53:00Z" w16du:dateUtc="2024-12-11T09:53:00Z">
        <w:r w:rsidR="008D65F2">
          <w:rPr>
            <w:sz w:val="26"/>
            <w:szCs w:val="26"/>
            <w:lang w:val="en-US"/>
          </w:rPr>
          <w:t xml:space="preserve"> </w:t>
        </w:r>
      </w:ins>
      <w:r>
        <w:rPr>
          <w:sz w:val="26"/>
          <w:szCs w:val="26"/>
        </w:rPr>
        <w:t>(</w:t>
      </w:r>
      <w:del w:id="2343" w:author="Lien Le" w:date="2024-12-11T16:53:00Z" w16du:dateUtc="2024-12-11T09:53:00Z">
        <w:r w:rsidDel="008D65F2">
          <w:rPr>
            <w:sz w:val="26"/>
            <w:szCs w:val="26"/>
          </w:rPr>
          <w:delText>overfitting</w:delText>
        </w:r>
      </w:del>
      <w:ins w:id="2344" w:author="Lien Le" w:date="2024-12-11T16:53:00Z" w16du:dateUtc="2024-12-11T09:53:00Z">
        <w:r w:rsidR="008D65F2">
          <w:rPr>
            <w:sz w:val="26"/>
            <w:szCs w:val="26"/>
            <w:lang w:val="en-US"/>
          </w:rPr>
          <w:t>O</w:t>
        </w:r>
        <w:r w:rsidR="008D65F2">
          <w:rPr>
            <w:sz w:val="26"/>
            <w:szCs w:val="26"/>
          </w:rPr>
          <w:t>verfitting</w:t>
        </w:r>
      </w:ins>
      <w:r>
        <w:rPr>
          <w:sz w:val="26"/>
          <w:szCs w:val="26"/>
        </w:rPr>
        <w:t>)</w:t>
      </w:r>
      <w:bookmarkEnd w:id="2341"/>
    </w:p>
    <w:p w14:paraId="000ABEF9" w14:textId="77777777" w:rsidR="00B356BA" w:rsidRDefault="00000000">
      <w:pPr>
        <w:spacing w:before="240" w:after="240"/>
        <w:ind w:firstLine="720"/>
      </w:pPr>
      <w:r>
        <w:t>Để tránh tình trạng mô hình học quá mức từ dữ liệu huấn luyện và không thể tổng quát hóa tốt trên dữ liệu kiểm tra, tôi áp dụng các kỹ thuật sau:</w:t>
      </w:r>
    </w:p>
    <w:p w14:paraId="374D043D" w14:textId="77777777" w:rsidR="00B356BA" w:rsidRDefault="00000000">
      <w:r>
        <w:rPr>
          <w:b/>
        </w:rPr>
        <w:t>Early Stopping:</w:t>
      </w:r>
      <w:r>
        <w:t xml:space="preserve"> Dừng quá trình huấn luyện khi hiệu suất trên tập kiểm tra không còn cải thiện.</w:t>
      </w:r>
    </w:p>
    <w:p w14:paraId="20A87154" w14:textId="77777777" w:rsidR="00B356BA" w:rsidDel="008D65F2" w:rsidRDefault="00000000">
      <w:pPr>
        <w:rPr>
          <w:del w:id="2345" w:author="Lien Le" w:date="2024-12-11T16:53:00Z" w16du:dateUtc="2024-12-11T09:53:00Z"/>
        </w:rPr>
      </w:pPr>
      <w:r>
        <w:rPr>
          <w:b/>
        </w:rPr>
        <w:t>Regularization:</w:t>
      </w:r>
      <w:r>
        <w:t xml:space="preserve"> Sử dụng các thuật toán như Ridge Regression và Dropout trong LSTM để giảm độ phức tạp của mô hình.</w:t>
      </w:r>
    </w:p>
    <w:p w14:paraId="79106A78" w14:textId="77777777" w:rsidR="00B356BA" w:rsidRPr="008D65F2" w:rsidRDefault="00B356BA">
      <w:pPr>
        <w:rPr>
          <w:lang w:val="en-US"/>
          <w:rPrChange w:id="2346" w:author="Lien Le" w:date="2024-12-11T16:53:00Z" w16du:dateUtc="2024-12-11T09:53:00Z">
            <w:rPr/>
          </w:rPrChange>
        </w:rPr>
      </w:pPr>
    </w:p>
    <w:p w14:paraId="05D17E53" w14:textId="226F8B54" w:rsidR="00B356BA" w:rsidRPr="008D65F2" w:rsidRDefault="00000000">
      <w:pPr>
        <w:pStyle w:val="Heading3"/>
        <w:ind w:firstLine="160"/>
        <w:rPr>
          <w:sz w:val="26"/>
          <w:szCs w:val="26"/>
          <w:lang w:val="en-US"/>
          <w:rPrChange w:id="2347" w:author="Lien Le" w:date="2024-12-11T16:53:00Z" w16du:dateUtc="2024-12-11T09:53:00Z">
            <w:rPr>
              <w:sz w:val="26"/>
              <w:szCs w:val="26"/>
            </w:rPr>
          </w:rPrChange>
        </w:rPr>
      </w:pPr>
      <w:bookmarkStart w:id="2348" w:name="_Toc184828855"/>
      <w:r>
        <w:rPr>
          <w:sz w:val="26"/>
          <w:szCs w:val="26"/>
        </w:rPr>
        <w:t xml:space="preserve">5.4.5. Các </w:t>
      </w:r>
      <w:del w:id="2349" w:author="Lien Le" w:date="2024-12-11T16:53:00Z" w16du:dateUtc="2024-12-11T09:53:00Z">
        <w:r w:rsidDel="008D65F2">
          <w:rPr>
            <w:sz w:val="26"/>
            <w:szCs w:val="26"/>
          </w:rPr>
          <w:delText xml:space="preserve">metrics </w:delText>
        </w:r>
      </w:del>
      <w:ins w:id="2350" w:author="Lien Le" w:date="2024-12-11T16:53:00Z" w16du:dateUtc="2024-12-11T09:53:00Z">
        <w:r w:rsidR="008D65F2">
          <w:rPr>
            <w:sz w:val="26"/>
            <w:szCs w:val="26"/>
            <w:lang w:val="en-US"/>
          </w:rPr>
          <w:t>chỉ số để</w:t>
        </w:r>
        <w:r w:rsidR="008D65F2">
          <w:rPr>
            <w:sz w:val="26"/>
            <w:szCs w:val="26"/>
          </w:rPr>
          <w:t xml:space="preserve"> </w:t>
        </w:r>
      </w:ins>
      <w:r>
        <w:rPr>
          <w:sz w:val="26"/>
          <w:szCs w:val="26"/>
        </w:rPr>
        <w:t>đánh giá</w:t>
      </w:r>
      <w:ins w:id="2351" w:author="Lien Le" w:date="2024-12-11T16:53:00Z" w16du:dateUtc="2024-12-11T09:53:00Z">
        <w:r w:rsidR="008D65F2">
          <w:rPr>
            <w:sz w:val="26"/>
            <w:szCs w:val="26"/>
            <w:lang w:val="en-US"/>
          </w:rPr>
          <w:t xml:space="preserve"> mô hình</w:t>
        </w:r>
      </w:ins>
      <w:bookmarkEnd w:id="2348"/>
    </w:p>
    <w:p w14:paraId="50E7EC06" w14:textId="166F02B9" w:rsidR="00B356BA" w:rsidDel="008D65F2" w:rsidRDefault="00000000">
      <w:pPr>
        <w:spacing w:before="240" w:after="240"/>
        <w:ind w:firstLine="720"/>
        <w:rPr>
          <w:del w:id="2352" w:author="Lien Le" w:date="2024-12-11T16:53:00Z" w16du:dateUtc="2024-12-11T09:53:00Z"/>
        </w:rPr>
      </w:pPr>
      <w:del w:id="2353" w:author="Lien Le" w:date="2024-12-11T16:53:00Z" w16du:dateUtc="2024-12-11T09:53:00Z">
        <w:r w:rsidDel="008D65F2">
          <w:delText>Trong nghiên cứu này, 6 chỉ số chính được sử dụng để đánh giá hiệu suất của các mô hình:</w:delText>
        </w:r>
      </w:del>
    </w:p>
    <w:p w14:paraId="6C569305" w14:textId="6392C5C3" w:rsidR="00B356BA" w:rsidDel="008D65F2" w:rsidRDefault="00000000">
      <w:pPr>
        <w:spacing w:before="240" w:after="240"/>
        <w:rPr>
          <w:del w:id="2354" w:author="Lien Le" w:date="2024-12-11T16:53:00Z" w16du:dateUtc="2024-12-11T09:53:00Z"/>
        </w:rPr>
      </w:pPr>
      <w:del w:id="2355" w:author="Lien Le" w:date="2024-12-11T16:53:00Z" w16du:dateUtc="2024-12-11T09:53:00Z">
        <w:r w:rsidDel="008D65F2">
          <w:delText>Các Metrics Đánh Giá</w:delText>
        </w:r>
      </w:del>
    </w:p>
    <w:p w14:paraId="505315C9" w14:textId="77777777" w:rsidR="00B356BA" w:rsidRDefault="00000000">
      <w:pPr>
        <w:spacing w:before="240" w:after="240"/>
        <w:ind w:firstLine="720"/>
      </w:pPr>
      <w:r>
        <w:t>Trong nghiên cứu này, 6 chỉ số chính được sử dụng để đánh giá hiệu suất của các mô hình, kèm theo công thức chi tiết:</w:t>
      </w:r>
    </w:p>
    <w:p w14:paraId="1E779A4F" w14:textId="77777777" w:rsidR="00B356BA" w:rsidRDefault="00000000">
      <w:pPr>
        <w:spacing w:before="240" w:after="240"/>
        <w:rPr>
          <w:b/>
        </w:rPr>
      </w:pPr>
      <w:r>
        <w:rPr>
          <w:b/>
        </w:rPr>
        <w:t xml:space="preserve"> 1. R² (Hệ số xác định)</w:t>
      </w:r>
    </w:p>
    <w:p w14:paraId="6D679DD1" w14:textId="77777777" w:rsidR="00B356BA" w:rsidRDefault="00000000">
      <w:pPr>
        <w:spacing w:before="240" w:after="240"/>
        <w:ind w:firstLine="720"/>
      </w:pPr>
      <w:r>
        <w:t>R² đo lường mức độ mô hình giải thích được biến thiên của dữ liệu mục tiêu.</w:t>
      </w:r>
    </w:p>
    <w:p w14:paraId="3B1E41F4" w14:textId="77777777" w:rsidR="00B356BA" w:rsidRDefault="00000000">
      <w:pPr>
        <w:spacing w:before="240" w:after="240"/>
      </w:pPr>
      <w:r>
        <w:t>Công thức:</w:t>
      </w:r>
    </w:p>
    <w:p w14:paraId="12D4FE31" w14:textId="77777777" w:rsidR="00B356BA" w:rsidRDefault="00000000">
      <w:pPr>
        <w:jc w:val="center"/>
      </w:pPr>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num>
            <m:den>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ctrlPr>
                            <w:rPr>
                              <w:rFonts w:ascii="Cambria Math" w:hAnsi="Cambria Math"/>
                            </w:rPr>
                          </m:ctrlPr>
                        </m:barPr>
                        <m:e>
                          <m:r>
                            <w:rPr>
                              <w:rFonts w:ascii="Cambria Math" w:hAnsi="Cambria Math"/>
                            </w:rPr>
                            <m:t>Y</m:t>
                          </m:r>
                        </m:e>
                      </m:bar>
                    </m:e>
                  </m:d>
                </m:e>
                <m:sup>
                  <m:r>
                    <w:rPr>
                      <w:rFonts w:ascii="Cambria Math" w:hAnsi="Cambria Math"/>
                    </w:rPr>
                    <m:t>2</m:t>
                  </m:r>
                </m:sup>
              </m:sSup>
            </m:den>
          </m:f>
        </m:oMath>
      </m:oMathPara>
    </w:p>
    <w:p w14:paraId="10285B65" w14:textId="77777777" w:rsidR="00B356BA" w:rsidRDefault="00000000">
      <w:pPr>
        <w:spacing w:before="240" w:after="240"/>
      </w:pPr>
      <w:r>
        <w:t>Trong đó:</w:t>
      </w:r>
    </w:p>
    <w:p w14:paraId="7746F101" w14:textId="77777777" w:rsidR="00B356BA" w:rsidRDefault="00000000">
      <w:pPr>
        <w:spacing w:before="240" w:after="240"/>
      </w:pPr>
      <w: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t xml:space="preserve"> Giá trị thực tại điểm dữ liệu \(i\).</w:t>
      </w:r>
    </w:p>
    <w:p w14:paraId="77989FDB" w14:textId="77777777" w:rsidR="00B356BA" w:rsidRDefault="00000000">
      <w:pPr>
        <w:spacing w:before="240" w:after="240"/>
      </w:pPr>
      <w:r>
        <w:t>-</w:t>
      </w:r>
      <m:oMath>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oMath>
      <w:r>
        <w:t>: Giá trị dự đoán tại điểm dữ liệu \(i\).</w:t>
      </w:r>
    </w:p>
    <w:p w14:paraId="3539955C" w14:textId="77777777" w:rsidR="00B356BA" w:rsidRDefault="00000000">
      <w:pPr>
        <w:spacing w:before="240" w:after="240"/>
      </w:pPr>
      <w:r>
        <w:t xml:space="preserve">- </w:t>
      </w:r>
      <m:oMath>
        <m:r>
          <w:rPr>
            <w:rFonts w:ascii="Cambria Math" w:hAnsi="Cambria Math"/>
          </w:rPr>
          <m:t>(</m:t>
        </m:r>
        <m:bar>
          <m:barPr>
            <m:ctrlPr>
              <w:rPr>
                <w:rFonts w:ascii="Cambria Math" w:hAnsi="Cambria Math"/>
              </w:rPr>
            </m:ctrlPr>
          </m:barPr>
          <m:e>
            <m:r>
              <w:rPr>
                <w:rFonts w:ascii="Cambria Math" w:hAnsi="Cambria Math"/>
              </w:rPr>
              <m:t>Y</m:t>
            </m:r>
          </m:e>
        </m:bar>
        <m:r>
          <w:rPr>
            <w:rFonts w:ascii="Cambria Math" w:hAnsi="Cambria Math"/>
          </w:rPr>
          <m:t>):</m:t>
        </m:r>
      </m:oMath>
      <w:r>
        <w:t xml:space="preserve"> Giá trị trung bình của tất cả giá trị thực (\(Y_i\)).</w:t>
      </w:r>
    </w:p>
    <w:p w14:paraId="7D23CD8C" w14:textId="77777777" w:rsidR="00B356BA" w:rsidRDefault="00000000">
      <w:pPr>
        <w:spacing w:before="240" w:after="240"/>
      </w:pPr>
      <w:r>
        <w:t xml:space="preserve">- </w:t>
      </w:r>
      <m:oMath>
        <m:r>
          <w:rPr>
            <w:rFonts w:ascii="Cambria Math" w:hAnsi="Cambria Math"/>
          </w:rPr>
          <m:t>(n):</m:t>
        </m:r>
      </m:oMath>
      <w:r>
        <w:t xml:space="preserve"> Số lượng điểm dữ liệu.</w:t>
      </w:r>
    </w:p>
    <w:p w14:paraId="61917FF9" w14:textId="77777777" w:rsidR="00B356BA" w:rsidRDefault="00000000">
      <w:pPr>
        <w:spacing w:before="240" w:after="240"/>
      </w:pPr>
      <w:r>
        <w:t>Ý nghĩa:</w:t>
      </w:r>
    </w:p>
    <w:p w14:paraId="25E76713" w14:textId="77777777" w:rsidR="00B356BA" w:rsidRDefault="00000000">
      <w:pPr>
        <w:spacing w:before="240" w:after="240"/>
      </w:pPr>
      <w:r>
        <w:t>-</w:t>
      </w:r>
      <m:oMath>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oMath>
      <w:r>
        <w:t>càng gần 1, mô hình càng giải thích tốt sự biến thiên của dữ liệu.</w:t>
      </w:r>
    </w:p>
    <w:p w14:paraId="396A01CB" w14:textId="77777777" w:rsidR="00B356BA" w:rsidRDefault="00000000">
      <w:pPr>
        <w:spacing w:before="240" w:after="240"/>
        <w:rPr>
          <w:b/>
        </w:rPr>
      </w:pPr>
      <w:r>
        <w:rPr>
          <w:b/>
        </w:rPr>
        <w:lastRenderedPageBreak/>
        <w:t xml:space="preserve"> 2. MSE (Mean Squared Error)</w:t>
      </w:r>
    </w:p>
    <w:p w14:paraId="32D3A3EF" w14:textId="77777777" w:rsidR="00B356BA" w:rsidRDefault="00000000">
      <w:pPr>
        <w:spacing w:before="240" w:after="240"/>
        <w:ind w:firstLine="720"/>
      </w:pPr>
      <w:r>
        <w:t>MSE đo lường mức độ sai lệch giữa giá trị thực tế và giá trị dự đoán, tính bằng bình phương độ lệch trung bình.</w:t>
      </w:r>
    </w:p>
    <w:p w14:paraId="7C44E3D5" w14:textId="77777777" w:rsidR="00B356BA" w:rsidRDefault="00B356BA">
      <w:pPr>
        <w:spacing w:before="240" w:after="240"/>
      </w:pPr>
    </w:p>
    <w:p w14:paraId="79E564AD" w14:textId="77777777" w:rsidR="00B356BA" w:rsidRDefault="00000000">
      <w:pPr>
        <w:spacing w:before="240" w:after="240"/>
      </w:pPr>
      <w:r>
        <w:t>Công thức:</w:t>
      </w:r>
    </w:p>
    <w:p w14:paraId="70543C40" w14:textId="77777777" w:rsidR="00B356BA" w:rsidRDefault="00000000">
      <w:pPr>
        <w:jc w:val="center"/>
      </w:pPr>
      <m:oMathPara>
        <m:oMath>
          <m:r>
            <w:rPr>
              <w:rFonts w:ascii="Cambria Math" w:hAnsi="Cambria Math"/>
            </w:rPr>
            <m:t>MSE=</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oMath>
      </m:oMathPara>
    </w:p>
    <w:p w14:paraId="6A9869BE" w14:textId="77777777" w:rsidR="00B356BA" w:rsidRDefault="00B356BA">
      <w:pPr>
        <w:spacing w:before="240" w:after="240"/>
      </w:pPr>
    </w:p>
    <w:p w14:paraId="741DA005" w14:textId="77777777" w:rsidR="00B356BA" w:rsidRDefault="00000000">
      <w:pPr>
        <w:spacing w:before="240" w:after="240"/>
      </w:pPr>
      <w:r>
        <w:t>Trong đó:</w:t>
      </w:r>
    </w:p>
    <w:p w14:paraId="2F90E5A4" w14:textId="77777777" w:rsidR="00B356BA" w:rsidRDefault="00000000">
      <w:pPr>
        <w:spacing w:before="240" w:after="240"/>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t xml:space="preserve"> Giá trị thực tại điểm dữ liệu \(i\).</w:t>
      </w:r>
    </w:p>
    <w:p w14:paraId="64C687F0" w14:textId="77777777" w:rsidR="00B356BA" w:rsidRDefault="00000000">
      <w:pPr>
        <w:spacing w:before="240" w:after="240"/>
      </w:pPr>
      <w:r>
        <w:t xml:space="preserve">- </w:t>
      </w:r>
      <m:oMath>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oMath>
      <w:r>
        <w:t xml:space="preserve"> Giá trị dự đoán tại điểm dữ liệu \(i\).</w:t>
      </w:r>
    </w:p>
    <w:p w14:paraId="2F59E758" w14:textId="77777777" w:rsidR="00B356BA" w:rsidRDefault="00000000">
      <w:pPr>
        <w:spacing w:before="240" w:after="240"/>
      </w:pPr>
      <m:oMath>
        <m:r>
          <w:rPr>
            <w:rFonts w:ascii="Cambria Math" w:hAnsi="Cambria Math"/>
          </w:rPr>
          <m:t>- (n):</m:t>
        </m:r>
      </m:oMath>
      <w:r>
        <w:t xml:space="preserve"> Số lượng điểm dữ liệu.</w:t>
      </w:r>
    </w:p>
    <w:p w14:paraId="270CD6B0" w14:textId="77777777" w:rsidR="00B356BA" w:rsidRDefault="00B356BA">
      <w:pPr>
        <w:spacing w:before="240" w:after="240"/>
      </w:pPr>
    </w:p>
    <w:p w14:paraId="3294EEDC" w14:textId="77777777" w:rsidR="00B356BA" w:rsidRDefault="00000000">
      <w:pPr>
        <w:spacing w:before="240" w:after="240"/>
      </w:pPr>
      <w:r>
        <w:t>Ý nghĩa:</w:t>
      </w:r>
    </w:p>
    <w:p w14:paraId="169C4E5C" w14:textId="77777777" w:rsidR="00B356BA" w:rsidRDefault="00000000">
      <w:pPr>
        <w:spacing w:before="240" w:after="240"/>
      </w:pPr>
      <w:r>
        <w:t>- MSE càng nhỏ, mô hình càng chính xác.</w:t>
      </w:r>
    </w:p>
    <w:p w14:paraId="0576CA23" w14:textId="77777777" w:rsidR="00B356BA" w:rsidRDefault="00000000">
      <w:pPr>
        <w:spacing w:before="240" w:after="240"/>
        <w:rPr>
          <w:b/>
        </w:rPr>
      </w:pPr>
      <w:r>
        <w:rPr>
          <w:b/>
        </w:rPr>
        <w:t xml:space="preserve"> 3. RMSE (Root Mean Squared Error)</w:t>
      </w:r>
    </w:p>
    <w:p w14:paraId="3935425C" w14:textId="77777777" w:rsidR="00B356BA" w:rsidRDefault="00000000">
      <w:pPr>
        <w:spacing w:before="240" w:after="240"/>
        <w:ind w:firstLine="720"/>
      </w:pPr>
      <w:r>
        <w:t>RMSE là căn bậc hai của MSE, biểu diễn lỗi dưới dạng đơn vị gốc của giá trị dự đoán.</w:t>
      </w:r>
    </w:p>
    <w:p w14:paraId="4B3F8C40" w14:textId="77777777" w:rsidR="00B356BA" w:rsidRDefault="00B356BA">
      <w:pPr>
        <w:spacing w:before="240" w:after="240"/>
      </w:pPr>
    </w:p>
    <w:p w14:paraId="5FF4625E" w14:textId="77777777" w:rsidR="00B356BA" w:rsidRDefault="00000000">
      <w:pPr>
        <w:jc w:val="center"/>
      </w:pPr>
      <m:oMathPara>
        <m:oMath>
          <m:r>
            <w:rPr>
              <w:rFonts w:ascii="Cambria Math" w:hAnsi="Cambria Math"/>
            </w:rPr>
            <m:t>RMSE=</m:t>
          </m:r>
          <m:rad>
            <m:radPr>
              <m:degHide m:val="1"/>
              <m:ctrlPr>
                <w:rPr>
                  <w:rFonts w:ascii="Cambria Math" w:hAnsi="Cambria Math"/>
                </w:rPr>
              </m:ctrlPr>
            </m:radPr>
            <m:deg/>
            <m:e>
              <m:r>
                <w:rPr>
                  <w:rFonts w:ascii="Cambria Math" w:hAnsi="Cambria Math"/>
                </w:rPr>
                <m:t>MSE</m:t>
              </m:r>
            </m:e>
          </m:rad>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rad>
        </m:oMath>
      </m:oMathPara>
    </w:p>
    <w:p w14:paraId="3D6E984D" w14:textId="77777777" w:rsidR="00B356BA" w:rsidRDefault="00000000">
      <w:pPr>
        <w:spacing w:before="240" w:after="240"/>
      </w:pPr>
      <w: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),(n):</m:t>
        </m:r>
      </m:oMath>
      <w:r>
        <w:t xml:space="preserve"> Như định nghĩa trong MSE.</w:t>
      </w:r>
    </w:p>
    <w:p w14:paraId="56D587E1" w14:textId="77777777" w:rsidR="00B356BA" w:rsidRDefault="00B356BA">
      <w:pPr>
        <w:spacing w:before="240" w:after="240"/>
      </w:pPr>
    </w:p>
    <w:p w14:paraId="58CAAEA2" w14:textId="77777777" w:rsidR="00B356BA" w:rsidRDefault="00000000">
      <w:pPr>
        <w:spacing w:before="240" w:after="240"/>
      </w:pPr>
      <w:r>
        <w:lastRenderedPageBreak/>
        <w:t>Ý nghĩa:</w:t>
      </w:r>
    </w:p>
    <w:p w14:paraId="729A6C44" w14:textId="77777777" w:rsidR="00B356BA" w:rsidRDefault="00000000">
      <w:pPr>
        <w:spacing w:before="240" w:after="240"/>
      </w:pPr>
      <w:r>
        <w:t>- RMSE dễ hiểu hơn MSE vì có cùng đơn vị với giá trị dự đoán.</w:t>
      </w:r>
    </w:p>
    <w:p w14:paraId="293870BA" w14:textId="79695D57" w:rsidR="00B356BA" w:rsidDel="008D65F2" w:rsidRDefault="00B356BA">
      <w:pPr>
        <w:spacing w:before="240" w:after="240"/>
        <w:rPr>
          <w:del w:id="2356" w:author="Lien Le" w:date="2024-12-11T16:53:00Z" w16du:dateUtc="2024-12-11T09:53:00Z"/>
          <w:b/>
        </w:rPr>
      </w:pPr>
    </w:p>
    <w:p w14:paraId="75496B81" w14:textId="5A2EC060" w:rsidR="00B356BA" w:rsidRDefault="00000000">
      <w:pPr>
        <w:spacing w:before="240" w:after="240"/>
        <w:rPr>
          <w:b/>
        </w:rPr>
      </w:pPr>
      <w:del w:id="2357" w:author="Lien Le" w:date="2024-12-11T16:53:00Z" w16du:dateUtc="2024-12-11T09:53:00Z">
        <w:r w:rsidDel="008D65F2">
          <w:rPr>
            <w:b/>
          </w:rPr>
          <w:delText xml:space="preserve"> </w:delText>
        </w:r>
      </w:del>
      <w:r>
        <w:rPr>
          <w:b/>
        </w:rPr>
        <w:t>4. MAE (Mean Absolute Error)</w:t>
      </w:r>
    </w:p>
    <w:p w14:paraId="1CAE2F33" w14:textId="77777777" w:rsidR="00B356BA" w:rsidRDefault="00000000">
      <w:pPr>
        <w:spacing w:before="240" w:after="240"/>
        <w:ind w:firstLine="720"/>
      </w:pPr>
      <w:r>
        <w:t>MAE đo lường mức độ sai lệch giữa giá trị thực tế và giá trị dự đoán bằng cách lấy trung bình giá trị tuyệt đối của sai lệch.</w:t>
      </w:r>
    </w:p>
    <w:p w14:paraId="61556A67" w14:textId="77777777" w:rsidR="00B356BA" w:rsidRDefault="00B356BA">
      <w:pPr>
        <w:spacing w:before="240" w:after="240"/>
      </w:pPr>
    </w:p>
    <w:p w14:paraId="24DFD812" w14:textId="77777777" w:rsidR="00B356BA" w:rsidRDefault="00000000">
      <w:pPr>
        <w:jc w:val="center"/>
      </w:pPr>
      <m:oMathPara>
        <m:oMath>
          <m: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oMath>
      </m:oMathPara>
    </w:p>
    <w:p w14:paraId="3A70FE89" w14:textId="4B81EC3D" w:rsidR="00B356BA" w:rsidDel="008D65F2" w:rsidRDefault="00B356BA">
      <w:pPr>
        <w:spacing w:before="240" w:after="240"/>
        <w:rPr>
          <w:del w:id="2358" w:author="Lien Le" w:date="2024-12-11T16:53:00Z" w16du:dateUtc="2024-12-11T09:53:00Z"/>
        </w:rPr>
      </w:pPr>
    </w:p>
    <w:p w14:paraId="1BE19900" w14:textId="77777777" w:rsidR="00B356BA" w:rsidRDefault="00000000">
      <w:pPr>
        <w:spacing w:before="240" w:after="240"/>
      </w:pPr>
      <w:r>
        <w:t>Trong đó:</w:t>
      </w:r>
    </w:p>
    <w:p w14:paraId="38B75690" w14:textId="77777777" w:rsidR="00B356BA" w:rsidRDefault="00000000">
      <w:pPr>
        <w:spacing w:before="240" w:after="240"/>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t xml:space="preserve"> Giá trị thực tại điểm dữ liệu \(i\).</w:t>
      </w:r>
    </w:p>
    <w:p w14:paraId="6C80A9AD" w14:textId="77777777" w:rsidR="00B356BA" w:rsidRDefault="00000000">
      <w:pPr>
        <w:spacing w:before="240" w:after="240"/>
      </w:pPr>
      <m:oMath>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oMath>
      <w:r>
        <w:t xml:space="preserve"> Giá trị dự đoán tại điểm dữ liệu \(i\).</w:t>
      </w:r>
    </w:p>
    <w:p w14:paraId="1EFA4A1C" w14:textId="77777777" w:rsidR="00B356BA" w:rsidRDefault="00000000">
      <w:pPr>
        <w:spacing w:before="240" w:after="240"/>
      </w:pPr>
      <m:oMath>
        <m:r>
          <w:rPr>
            <w:rFonts w:ascii="Cambria Math" w:hAnsi="Cambria Math"/>
          </w:rPr>
          <m:t>- (n):</m:t>
        </m:r>
      </m:oMath>
      <w:r>
        <w:t xml:space="preserve"> Số lượng điểm dữ liệu.</w:t>
      </w:r>
    </w:p>
    <w:p w14:paraId="02F9DC2F" w14:textId="5D55C730" w:rsidR="00B356BA" w:rsidDel="008D65F2" w:rsidRDefault="00B356BA">
      <w:pPr>
        <w:spacing w:before="240" w:after="240"/>
        <w:rPr>
          <w:del w:id="2359" w:author="Lien Le" w:date="2024-12-11T16:53:00Z" w16du:dateUtc="2024-12-11T09:53:00Z"/>
        </w:rPr>
      </w:pPr>
    </w:p>
    <w:p w14:paraId="4680998B" w14:textId="77777777" w:rsidR="00B356BA" w:rsidRDefault="00000000">
      <w:pPr>
        <w:spacing w:before="240" w:after="240"/>
      </w:pPr>
      <w:r>
        <w:t>Ý nghĩa:</w:t>
      </w:r>
    </w:p>
    <w:p w14:paraId="4E8F3241" w14:textId="77777777" w:rsidR="00B356BA" w:rsidRDefault="00000000">
      <w:pPr>
        <w:spacing w:before="240" w:after="240"/>
      </w:pPr>
      <w:r>
        <w:t>- MAE dễ tính và trực quan, phù hợp khi cần đánh giá độ chính xác tổng thể của mô hình.</w:t>
      </w:r>
    </w:p>
    <w:p w14:paraId="6687C067" w14:textId="77777777" w:rsidR="00B356BA" w:rsidRDefault="00000000">
      <w:pPr>
        <w:spacing w:before="240" w:after="240"/>
        <w:rPr>
          <w:b/>
        </w:rPr>
      </w:pPr>
      <w:r>
        <w:rPr>
          <w:b/>
        </w:rPr>
        <w:t xml:space="preserve"> 5. MAPE (Mean Absolute Percentage Error)</w:t>
      </w:r>
    </w:p>
    <w:p w14:paraId="00ED12A1" w14:textId="77777777" w:rsidR="00B356BA" w:rsidRDefault="00000000">
      <w:pPr>
        <w:spacing w:before="240" w:after="240"/>
        <w:ind w:firstLine="720"/>
      </w:pPr>
      <w:r>
        <w:t>MAPE đo lường phần trăm sai số tuyệt đối giữa giá trị thực tế và giá trị dự đoán.</w:t>
      </w:r>
    </w:p>
    <w:p w14:paraId="21F04A7C" w14:textId="22EB51C2" w:rsidR="00B356BA" w:rsidDel="008D65F2" w:rsidRDefault="00B356BA">
      <w:pPr>
        <w:spacing w:before="240" w:after="240"/>
        <w:rPr>
          <w:del w:id="2360" w:author="Lien Le" w:date="2024-12-11T16:53:00Z" w16du:dateUtc="2024-12-11T09:53:00Z"/>
        </w:rPr>
      </w:pPr>
    </w:p>
    <w:p w14:paraId="1A664008" w14:textId="77777777" w:rsidR="00B356BA" w:rsidRDefault="00000000">
      <w:pPr>
        <w:spacing w:before="240" w:after="240"/>
      </w:pPr>
      <w:r>
        <w:t>Công thức:</w:t>
      </w:r>
    </w:p>
    <w:p w14:paraId="5FB32EBC" w14:textId="77777777" w:rsidR="00B356BA" w:rsidRDefault="00000000">
      <w:pPr>
        <w:jc w:val="center"/>
      </w:pPr>
      <m:oMathPara>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num>
                <m:den>
                  <m:sSub>
                    <m:sSubPr>
                      <m:ctrlPr>
                        <w:rPr>
                          <w:rFonts w:ascii="Cambria Math" w:hAnsi="Cambria Math"/>
                        </w:rPr>
                      </m:ctrlPr>
                    </m:sSubPr>
                    <m:e>
                      <m:r>
                        <w:rPr>
                          <w:rFonts w:ascii="Cambria Math" w:hAnsi="Cambria Math"/>
                        </w:rPr>
                        <m:t>Y</m:t>
                      </m:r>
                    </m:e>
                    <m:sub>
                      <m:r>
                        <w:rPr>
                          <w:rFonts w:ascii="Cambria Math" w:hAnsi="Cambria Math"/>
                        </w:rPr>
                        <m:t>i</m:t>
                      </m:r>
                    </m:sub>
                  </m:sSub>
                </m:den>
              </m:f>
            </m:e>
          </m:d>
          <m:r>
            <w:rPr>
              <w:rFonts w:ascii="Cambria Math" w:hAnsi="Cambria Math"/>
            </w:rPr>
            <m:t>×100</m:t>
          </m:r>
        </m:oMath>
      </m:oMathPara>
    </w:p>
    <w:p w14:paraId="7814D0DA" w14:textId="77777777" w:rsidR="00B356BA" w:rsidRDefault="00000000">
      <w:pPr>
        <w:spacing w:before="240" w:after="240"/>
      </w:pPr>
      <w:r>
        <w:t>Ý nghĩa:</w:t>
      </w:r>
    </w:p>
    <w:p w14:paraId="519D2897" w14:textId="77777777" w:rsidR="00B356BA" w:rsidRDefault="00000000">
      <w:pPr>
        <w:spacing w:before="240" w:after="240"/>
      </w:pPr>
      <w:r>
        <w:t>- MAPE biểu diễn sai số theo tỷ lệ phần trăm, phù hợp để so sánh hiệu suất trên dữ liệu có quy mô khác nhau.</w:t>
      </w:r>
    </w:p>
    <w:p w14:paraId="152B0A31" w14:textId="19019CC0" w:rsidR="00B356BA" w:rsidDel="008D65F2" w:rsidRDefault="00B356BA">
      <w:pPr>
        <w:spacing w:before="240" w:after="240"/>
        <w:rPr>
          <w:del w:id="2361" w:author="Lien Le" w:date="2024-12-11T16:53:00Z" w16du:dateUtc="2024-12-11T09:53:00Z"/>
        </w:rPr>
      </w:pPr>
    </w:p>
    <w:p w14:paraId="2F32AB68" w14:textId="6DE732B6" w:rsidR="00B356BA" w:rsidRDefault="00000000">
      <w:pPr>
        <w:spacing w:before="240" w:after="240"/>
        <w:rPr>
          <w:b/>
        </w:rPr>
      </w:pPr>
      <w:del w:id="2362" w:author="Lien Le" w:date="2024-12-11T16:53:00Z" w16du:dateUtc="2024-12-11T09:53:00Z">
        <w:r w:rsidDel="008D65F2">
          <w:rPr>
            <w:b/>
          </w:rPr>
          <w:delText xml:space="preserve"> </w:delText>
        </w:r>
      </w:del>
      <w:r>
        <w:rPr>
          <w:b/>
        </w:rPr>
        <w:t>6. Directional Accuracy (DA)</w:t>
      </w:r>
    </w:p>
    <w:p w14:paraId="45E671B3" w14:textId="77777777" w:rsidR="00B356BA" w:rsidRDefault="00000000">
      <w:pPr>
        <w:spacing w:before="240" w:after="240"/>
        <w:ind w:firstLine="720"/>
      </w:pPr>
      <w:r>
        <w:t xml:space="preserve">DA đánh giá mức độ chính xác của mô hình trong việc dự đoán xu hướng (tăng/giảm) </w:t>
      </w:r>
      <w:r>
        <w:lastRenderedPageBreak/>
        <w:t>của giá trị.</w:t>
      </w:r>
    </w:p>
    <w:p w14:paraId="34A4AD5B" w14:textId="75B60E20" w:rsidR="00B356BA" w:rsidDel="008D65F2" w:rsidRDefault="00B356BA">
      <w:pPr>
        <w:spacing w:before="240" w:after="240"/>
        <w:rPr>
          <w:del w:id="2363" w:author="Lien Le" w:date="2024-12-11T16:53:00Z" w16du:dateUtc="2024-12-11T09:53:00Z"/>
        </w:rPr>
      </w:pPr>
    </w:p>
    <w:p w14:paraId="2C9B40EB" w14:textId="69B38E9E" w:rsidR="00B356BA" w:rsidRDefault="00000000">
      <w:pPr>
        <w:jc w:val="center"/>
      </w:pPr>
      <m:oMathPara>
        <m:oMath>
          <m:r>
            <w:del w:id="2364" w:author="Lien Le" w:date="2024-12-11T16:53:00Z" w16du:dateUtc="2024-12-11T09:53:00Z">
              <w:rPr>
                <w:rFonts w:ascii="Cambria Math" w:hAnsi="Cambria Math"/>
              </w:rPr>
              <m:t>D</m:t>
            </w:del>
          </m:r>
          <m:r>
            <w:rPr>
              <w:rFonts w:ascii="Cambria Math" w:hAnsi="Cambria Math"/>
            </w:rPr>
            <m:t>A=</m:t>
          </m:r>
          <m:f>
            <m:fPr>
              <m:ctrlPr>
                <w:rPr>
                  <w:rFonts w:ascii="Cambria Math" w:hAnsi="Cambria Math"/>
                </w:rPr>
              </m:ctrlPr>
            </m:fPr>
            <m:num>
              <m:r>
                <w:rPr>
                  <w:rFonts w:ascii="Cambria Math" w:hAnsi="Cambria Math"/>
                </w:rPr>
                <m:t>Số lượng dự đoán đúng xu hướng</m:t>
              </m:r>
            </m:num>
            <m:den>
              <m:r>
                <w:rPr>
                  <w:rFonts w:ascii="Cambria Math" w:hAnsi="Cambria Math"/>
                </w:rPr>
                <m:t>Tổng số dự đoán</m:t>
              </m:r>
            </m:den>
          </m:f>
          <m:r>
            <w:rPr>
              <w:rFonts w:ascii="Cambria Math" w:hAnsi="Cambria Math"/>
            </w:rPr>
            <m:t>×100</m:t>
          </m:r>
        </m:oMath>
      </m:oMathPara>
    </w:p>
    <w:p w14:paraId="5B164E70" w14:textId="1BB8875D" w:rsidR="00B356BA" w:rsidDel="008D65F2" w:rsidRDefault="00B356BA">
      <w:pPr>
        <w:spacing w:before="240" w:after="240"/>
        <w:rPr>
          <w:del w:id="2365" w:author="Lien Le" w:date="2024-12-11T16:53:00Z" w16du:dateUtc="2024-12-11T09:53:00Z"/>
        </w:rPr>
      </w:pPr>
    </w:p>
    <w:p w14:paraId="01CBFB14" w14:textId="77777777" w:rsidR="00B356BA" w:rsidRDefault="00000000">
      <w:pPr>
        <w:spacing w:before="240" w:after="240"/>
      </w:pPr>
      <w:r>
        <w:t>Quy tắc:</w:t>
      </w:r>
    </w:p>
    <w:p w14:paraId="096BE052" w14:textId="77777777" w:rsidR="00B356BA" w:rsidRDefault="00000000">
      <w:pPr>
        <w:spacing w:before="240" w:after="240"/>
      </w:pPr>
      <w:r>
        <w:t>- Dự đoán đúng xu hướng khi:</w:t>
      </w:r>
    </w:p>
    <w:p w14:paraId="0A896A29" w14:textId="77777777" w:rsidR="00B356BA" w:rsidRDefault="00000000">
      <w:pPr>
        <w:jc w:val="center"/>
      </w:pPr>
      <m:oMathPara>
        <m:oMath>
          <m:r>
            <w:rPr>
              <w:rFonts w:ascii="Cambria Math" w:hAnsi="Cambria Math"/>
            </w:rPr>
            <m:t>sign</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i-1</m:t>
                  </m:r>
                </m:sub>
              </m:sSub>
            </m:e>
          </m:d>
          <m:r>
            <w:rPr>
              <w:rFonts w:ascii="Cambria Math" w:hAnsi="Cambria Math"/>
            </w:rPr>
            <m:t>=sign</m:t>
          </m:r>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i-1</m:t>
                      </m:r>
                    </m:sub>
                  </m:sSub>
                </m:e>
              </m:acc>
            </m:e>
          </m:d>
        </m:oMath>
      </m:oMathPara>
    </w:p>
    <w:p w14:paraId="54BA4C20" w14:textId="77777777" w:rsidR="00B356BA" w:rsidRDefault="00000000">
      <w:pPr>
        <w:spacing w:before="240" w:after="240"/>
      </w:pPr>
      <w:r>
        <w:t xml:space="preserve">  - </w:t>
      </w:r>
      <m:oMath>
        <m:r>
          <w:rPr>
            <w:rFonts w:ascii="Cambria Math" w:hAnsi="Cambria Math"/>
          </w:rPr>
          <m:t>(sign</m:t>
        </m:r>
        <m:d>
          <m:dPr>
            <m:ctrlPr>
              <w:rPr>
                <w:rFonts w:ascii="Cambria Math" w:hAnsi="Cambria Math"/>
              </w:rPr>
            </m:ctrlPr>
          </m:dPr>
          <m:e>
            <m:r>
              <w:rPr>
                <w:rFonts w:ascii="Cambria Math" w:hAnsi="Cambria Math"/>
              </w:rPr>
              <m:t>x</m:t>
            </m:r>
          </m:e>
        </m:d>
        <m:r>
          <w:rPr>
            <w:rFonts w:ascii="Cambria Math" w:hAnsi="Cambria Math"/>
          </w:rPr>
          <m:t>):</m:t>
        </m:r>
      </m:oMath>
      <w:r>
        <w:t xml:space="preserve"> Hàm trả về dấu của </w:t>
      </w:r>
      <m:oMath>
        <m:r>
          <w:rPr>
            <w:rFonts w:ascii="Cambria Math" w:hAnsi="Cambria Math"/>
          </w:rPr>
          <m:t>(x)</m:t>
        </m:r>
      </m:oMath>
    </w:p>
    <w:p w14:paraId="0A073CC6" w14:textId="77777777" w:rsidR="00B356BA" w:rsidRDefault="00000000">
      <w:pPr>
        <w:spacing w:before="240" w:after="240"/>
      </w:pPr>
      <m:oMath>
        <m:r>
          <w:rPr>
            <w:rFonts w:ascii="Cambria Math" w:hAnsi="Cambria Math"/>
          </w:rPr>
          <m:t xml:space="preserve"> (+1)</m:t>
        </m:r>
      </m:oMath>
      <w:r>
        <w:t xml:space="preserve"> nếu </w:t>
      </w:r>
      <m:oMath>
        <m:r>
          <w:rPr>
            <w:rFonts w:ascii="Cambria Math" w:hAnsi="Cambria Math"/>
          </w:rPr>
          <m:t>(x &gt; 0), (-1)</m:t>
        </m:r>
      </m:oMath>
      <w:r>
        <w:t xml:space="preserve"> nếu </w:t>
      </w:r>
      <m:oMath>
        <m:r>
          <w:rPr>
            <w:rFonts w:ascii="Cambria Math" w:hAnsi="Cambria Math"/>
          </w:rPr>
          <m:t>(x &lt; 0), (0) nếu (x = 0)</m:t>
        </m:r>
      </m:oMath>
    </w:p>
    <w:p w14:paraId="52B34003" w14:textId="39569E91" w:rsidR="00B356BA" w:rsidRPr="008D65F2" w:rsidDel="008D65F2" w:rsidRDefault="00B356BA">
      <w:pPr>
        <w:spacing w:before="240" w:after="240"/>
        <w:rPr>
          <w:del w:id="2366" w:author="Lien Le" w:date="2024-12-11T16:53:00Z" w16du:dateUtc="2024-12-11T09:53:00Z"/>
          <w:bCs/>
        </w:rPr>
      </w:pPr>
    </w:p>
    <w:p w14:paraId="41AB82E4" w14:textId="201EFDFA" w:rsidR="00B356BA" w:rsidRPr="008D65F2" w:rsidDel="008D65F2" w:rsidRDefault="00000000">
      <w:pPr>
        <w:spacing w:before="240" w:after="240"/>
        <w:rPr>
          <w:del w:id="2367" w:author="Lien Le" w:date="2024-12-11T16:54:00Z" w16du:dateUtc="2024-12-11T09:54:00Z"/>
          <w:bCs/>
          <w:rPrChange w:id="2368" w:author="Lien Le" w:date="2024-12-11T16:54:00Z" w16du:dateUtc="2024-12-11T09:54:00Z">
            <w:rPr>
              <w:del w:id="2369" w:author="Lien Le" w:date="2024-12-11T16:54:00Z" w16du:dateUtc="2024-12-11T09:54:00Z"/>
              <w:b/>
            </w:rPr>
          </w:rPrChange>
        </w:rPr>
      </w:pPr>
      <w:r w:rsidRPr="008D65F2">
        <w:rPr>
          <w:bCs/>
          <w:rPrChange w:id="2370" w:author="Lien Le" w:date="2024-12-11T16:54:00Z" w16du:dateUtc="2024-12-11T09:54:00Z">
            <w:rPr>
              <w:b/>
            </w:rPr>
          </w:rPrChange>
        </w:rPr>
        <w:t>Ý nghĩa:</w:t>
      </w:r>
      <w:ins w:id="2371" w:author="Lien Le" w:date="2024-12-11T16:54:00Z" w16du:dateUtc="2024-12-11T09:54:00Z">
        <w:r w:rsidR="008D65F2" w:rsidRPr="008D65F2">
          <w:rPr>
            <w:bCs/>
            <w:lang w:val="en-US"/>
            <w:rPrChange w:id="2372" w:author="Lien Le" w:date="2024-12-11T16:54:00Z" w16du:dateUtc="2024-12-11T09:54:00Z">
              <w:rPr>
                <w:b/>
                <w:lang w:val="en-US"/>
              </w:rPr>
            </w:rPrChange>
          </w:rPr>
          <w:t xml:space="preserve"> </w:t>
        </w:r>
      </w:ins>
    </w:p>
    <w:p w14:paraId="6BC92976" w14:textId="77777777" w:rsidR="00B356BA" w:rsidRPr="008D65F2" w:rsidRDefault="00000000">
      <w:pPr>
        <w:spacing w:before="240" w:after="240"/>
        <w:rPr>
          <w:bCs/>
          <w:rPrChange w:id="2373" w:author="Lien Le" w:date="2024-12-11T16:54:00Z" w16du:dateUtc="2024-12-11T09:54:00Z">
            <w:rPr>
              <w:b/>
            </w:rPr>
          </w:rPrChange>
        </w:rPr>
      </w:pPr>
      <w:del w:id="2374" w:author="Lien Le" w:date="2024-12-11T16:53:00Z" w16du:dateUtc="2024-12-11T09:53:00Z">
        <w:r w:rsidRPr="008D65F2" w:rsidDel="008D65F2">
          <w:rPr>
            <w:bCs/>
            <w:rPrChange w:id="2375" w:author="Lien Le" w:date="2024-12-11T16:54:00Z" w16du:dateUtc="2024-12-11T09:54:00Z">
              <w:rPr>
                <w:b/>
              </w:rPr>
            </w:rPrChange>
          </w:rPr>
          <w:delText xml:space="preserve">- </w:delText>
        </w:r>
      </w:del>
      <w:r w:rsidRPr="008D65F2">
        <w:rPr>
          <w:bCs/>
          <w:rPrChange w:id="2376" w:author="Lien Le" w:date="2024-12-11T16:54:00Z" w16du:dateUtc="2024-12-11T09:54:00Z">
            <w:rPr>
              <w:b/>
            </w:rPr>
          </w:rPrChange>
        </w:rPr>
        <w:t>DA cho biết tỷ lệ dự đoán đúng về xu hướng biến động, thường được sử dụng trong các bài toán tài chính hoặc chuỗi thời gian.</w:t>
      </w:r>
    </w:p>
    <w:p w14:paraId="1F487C65" w14:textId="76E6FD28" w:rsidR="00B356BA" w:rsidDel="008D65F2" w:rsidRDefault="00B356BA">
      <w:pPr>
        <w:spacing w:before="240" w:after="240"/>
        <w:rPr>
          <w:del w:id="2377" w:author="Lien Le" w:date="2024-12-11T16:54:00Z" w16du:dateUtc="2024-12-11T09:54:00Z"/>
        </w:rPr>
      </w:pPr>
    </w:p>
    <w:tbl>
      <w:tblPr>
        <w:tblStyle w:val="aff0"/>
        <w:tblW w:w="9684" w:type="dxa"/>
        <w:tblLayout w:type="fixed"/>
        <w:tblLook w:val="0400" w:firstRow="0" w:lastRow="0" w:firstColumn="0" w:lastColumn="0" w:noHBand="0" w:noVBand="1"/>
      </w:tblPr>
      <w:tblGrid>
        <w:gridCol w:w="2371"/>
        <w:gridCol w:w="3421"/>
        <w:gridCol w:w="3892"/>
      </w:tblGrid>
      <w:tr w:rsidR="00B356BA" w14:paraId="6E2AE6FE" w14:textId="77777777">
        <w:trPr>
          <w:trHeight w:val="315"/>
        </w:trPr>
        <w:tc>
          <w:tcPr>
            <w:tcW w:w="237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8F127" w14:textId="77777777" w:rsidR="00B356BA" w:rsidRDefault="00000000">
            <w:pPr>
              <w:widowControl/>
              <w:spacing w:before="0" w:after="0" w:line="240" w:lineRule="auto"/>
              <w:jc w:val="center"/>
              <w:rPr>
                <w:b/>
              </w:rPr>
            </w:pPr>
            <w:r>
              <w:rPr>
                <w:b/>
              </w:rPr>
              <w:t>Chỉ Số</w:t>
            </w:r>
          </w:p>
        </w:tc>
        <w:tc>
          <w:tcPr>
            <w:tcW w:w="34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FA8436E" w14:textId="77777777" w:rsidR="00B356BA" w:rsidRDefault="00000000">
            <w:pPr>
              <w:widowControl/>
              <w:spacing w:before="0" w:after="0" w:line="240" w:lineRule="auto"/>
              <w:jc w:val="center"/>
              <w:rPr>
                <w:b/>
              </w:rPr>
            </w:pPr>
            <w:r>
              <w:rPr>
                <w:b/>
              </w:rPr>
              <w:t>Mô Tả</w:t>
            </w:r>
          </w:p>
        </w:tc>
        <w:tc>
          <w:tcPr>
            <w:tcW w:w="389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652F99C4" w14:textId="77777777" w:rsidR="00B356BA" w:rsidRDefault="00000000">
            <w:pPr>
              <w:widowControl/>
              <w:spacing w:before="0" w:after="0" w:line="240" w:lineRule="auto"/>
              <w:jc w:val="center"/>
              <w:rPr>
                <w:b/>
              </w:rPr>
            </w:pPr>
            <w:r>
              <w:rPr>
                <w:b/>
              </w:rPr>
              <w:t>Tầm Quan Trọng</w:t>
            </w:r>
          </w:p>
        </w:tc>
      </w:tr>
      <w:tr w:rsidR="00B356BA" w14:paraId="268E6251" w14:textId="77777777">
        <w:trPr>
          <w:trHeight w:val="315"/>
        </w:trPr>
        <w:tc>
          <w:tcPr>
            <w:tcW w:w="237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EEC8299" w14:textId="77777777" w:rsidR="00B356BA" w:rsidRDefault="00000000">
            <w:pPr>
              <w:widowControl/>
              <w:spacing w:before="0" w:after="0" w:line="240" w:lineRule="auto"/>
            </w:pPr>
            <w:r>
              <w:t>R² (Hệ số xác định)</w:t>
            </w:r>
          </w:p>
        </w:tc>
        <w:tc>
          <w:tcPr>
            <w:tcW w:w="34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5B302D" w14:textId="77777777" w:rsidR="00B356BA" w:rsidRDefault="00000000">
            <w:pPr>
              <w:widowControl/>
              <w:spacing w:before="0" w:after="0" w:line="240" w:lineRule="auto"/>
            </w:pPr>
            <w:r>
              <w:t>Xác định phần trăm biến động dữ liệu thực tế được mô hình giải thích.</w:t>
            </w:r>
          </w:p>
        </w:tc>
        <w:tc>
          <w:tcPr>
            <w:tcW w:w="389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F540D49" w14:textId="77777777" w:rsidR="00B356BA" w:rsidRDefault="00000000">
            <w:pPr>
              <w:widowControl/>
              <w:spacing w:before="0" w:after="0" w:line="240" w:lineRule="auto"/>
            </w:pPr>
            <w:r>
              <w:t>Giá trị cao (gần 1) chứng tỏ mô hình phù hợp, thể hiện khả năng giải thích dữ liệu hiệu quả.</w:t>
            </w:r>
          </w:p>
        </w:tc>
      </w:tr>
      <w:tr w:rsidR="00B356BA" w14:paraId="3FF48F15" w14:textId="77777777">
        <w:trPr>
          <w:trHeight w:val="315"/>
        </w:trPr>
        <w:tc>
          <w:tcPr>
            <w:tcW w:w="237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5E8B20" w14:textId="77777777" w:rsidR="00B356BA" w:rsidRDefault="00000000">
            <w:pPr>
              <w:widowControl/>
              <w:spacing w:before="0" w:after="0" w:line="240" w:lineRule="auto"/>
            </w:pPr>
            <w:r>
              <w:t>MSE (Sai số bình phương trung bình)</w:t>
            </w:r>
          </w:p>
        </w:tc>
        <w:tc>
          <w:tcPr>
            <w:tcW w:w="34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90C3254" w14:textId="77777777" w:rsidR="00B356BA" w:rsidRDefault="00000000">
            <w:pPr>
              <w:widowControl/>
              <w:spacing w:before="0" w:after="0" w:line="240" w:lineRule="auto"/>
            </w:pPr>
            <w:r>
              <w:t>Trung bình của bình phương chênh lệch giữa giá trị thực tế và dự đoán.</w:t>
            </w:r>
          </w:p>
        </w:tc>
        <w:tc>
          <w:tcPr>
            <w:tcW w:w="389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3F382FA" w14:textId="77777777" w:rsidR="00B356BA" w:rsidRDefault="00000000">
            <w:pPr>
              <w:widowControl/>
              <w:spacing w:before="0" w:after="0" w:line="240" w:lineRule="auto"/>
            </w:pPr>
            <w:r>
              <w:t>Thấp nghĩa là mô hình dự đoán chính xác, nhưng nhạy cảm với ngoại lệ.</w:t>
            </w:r>
          </w:p>
        </w:tc>
      </w:tr>
      <w:tr w:rsidR="00B356BA" w14:paraId="43752471" w14:textId="77777777">
        <w:trPr>
          <w:trHeight w:val="315"/>
        </w:trPr>
        <w:tc>
          <w:tcPr>
            <w:tcW w:w="237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21DF70" w14:textId="77777777" w:rsidR="00B356BA" w:rsidRDefault="00000000">
            <w:pPr>
              <w:widowControl/>
              <w:spacing w:before="0" w:after="0" w:line="240" w:lineRule="auto"/>
            </w:pPr>
            <w:r>
              <w:t>RMSE (Sai số căn bình phương trung bình)</w:t>
            </w:r>
          </w:p>
        </w:tc>
        <w:tc>
          <w:tcPr>
            <w:tcW w:w="34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285981D" w14:textId="77777777" w:rsidR="00B356BA" w:rsidRDefault="00000000">
            <w:pPr>
              <w:widowControl/>
              <w:spacing w:before="0" w:after="0" w:line="240" w:lineRule="auto"/>
            </w:pPr>
            <w:r>
              <w:t>Căn bậc hai của MSE, thể hiện sai số dưới dạng đơn vị gốc.</w:t>
            </w:r>
          </w:p>
        </w:tc>
        <w:tc>
          <w:tcPr>
            <w:tcW w:w="389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A2974DE" w14:textId="77777777" w:rsidR="00B356BA" w:rsidRDefault="00000000">
            <w:pPr>
              <w:widowControl/>
              <w:spacing w:before="0" w:after="0" w:line="240" w:lineRule="auto"/>
            </w:pPr>
            <w:r>
              <w:t>Giúp hiểu rõ mức độ sai số theo cùng đơn vị đo lường của dữ liệu thực tế.</w:t>
            </w:r>
          </w:p>
        </w:tc>
      </w:tr>
      <w:tr w:rsidR="00B356BA" w14:paraId="44FE949B" w14:textId="77777777">
        <w:trPr>
          <w:trHeight w:val="315"/>
        </w:trPr>
        <w:tc>
          <w:tcPr>
            <w:tcW w:w="237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003DAF2" w14:textId="77777777" w:rsidR="00B356BA" w:rsidRDefault="00000000">
            <w:pPr>
              <w:widowControl/>
              <w:spacing w:before="0" w:after="0" w:line="240" w:lineRule="auto"/>
            </w:pPr>
            <w:r>
              <w:t>MAE (Sai số tuyệt đối trung bình)</w:t>
            </w:r>
          </w:p>
        </w:tc>
        <w:tc>
          <w:tcPr>
            <w:tcW w:w="34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F32BDD" w14:textId="77777777" w:rsidR="00B356BA" w:rsidRDefault="00000000">
            <w:pPr>
              <w:widowControl/>
              <w:spacing w:before="0" w:after="0" w:line="240" w:lineRule="auto"/>
            </w:pPr>
            <w:r>
              <w:t>Trung bình chênh lệch tuyệt đối giữa giá trị thực tế và dự đoán.</w:t>
            </w:r>
          </w:p>
        </w:tc>
        <w:tc>
          <w:tcPr>
            <w:tcW w:w="389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1E68EBC" w14:textId="77777777" w:rsidR="00B356BA" w:rsidRDefault="00000000">
            <w:pPr>
              <w:widowControl/>
              <w:spacing w:before="0" w:after="0" w:line="240" w:lineRule="auto"/>
            </w:pPr>
            <w:r>
              <w:t>Đơn giản, dễ hiểu, ít bị ảnh hưởng bởi ngoại lệ hơn so với MSE.</w:t>
            </w:r>
          </w:p>
        </w:tc>
      </w:tr>
      <w:tr w:rsidR="00B356BA" w14:paraId="6A6857A8" w14:textId="77777777">
        <w:trPr>
          <w:trHeight w:val="315"/>
        </w:trPr>
        <w:tc>
          <w:tcPr>
            <w:tcW w:w="237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597D96B" w14:textId="77777777" w:rsidR="00B356BA" w:rsidRDefault="00000000">
            <w:pPr>
              <w:widowControl/>
              <w:spacing w:before="0" w:after="0" w:line="240" w:lineRule="auto"/>
            </w:pPr>
            <w:r>
              <w:t>MAPE (Sai số tuyệt đối trung bình theo phần trăm)</w:t>
            </w:r>
          </w:p>
        </w:tc>
        <w:tc>
          <w:tcPr>
            <w:tcW w:w="34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D7CD947" w14:textId="77777777" w:rsidR="00B356BA" w:rsidRDefault="00000000">
            <w:pPr>
              <w:widowControl/>
              <w:spacing w:before="0" w:after="0" w:line="240" w:lineRule="auto"/>
            </w:pPr>
            <w:r>
              <w:t>Sai số trung bình được biểu diễn dưới dạng phần trăm.</w:t>
            </w:r>
          </w:p>
        </w:tc>
        <w:tc>
          <w:tcPr>
            <w:tcW w:w="389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9A858EE" w14:textId="77777777" w:rsidR="00B356BA" w:rsidRDefault="00000000">
            <w:pPr>
              <w:widowControl/>
              <w:spacing w:before="0" w:after="0" w:line="240" w:lineRule="auto"/>
            </w:pPr>
            <w:r>
              <w:t>Phù hợp khi cần so sánh độ chính xác giữa các tập dữ liệu có quy mô khác nhau.</w:t>
            </w:r>
          </w:p>
        </w:tc>
      </w:tr>
      <w:tr w:rsidR="00B356BA" w14:paraId="4889611F" w14:textId="77777777">
        <w:trPr>
          <w:trHeight w:val="315"/>
        </w:trPr>
        <w:tc>
          <w:tcPr>
            <w:tcW w:w="237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F7C6E3" w14:textId="77777777" w:rsidR="00B356BA" w:rsidRDefault="00000000">
            <w:pPr>
              <w:widowControl/>
              <w:spacing w:before="0" w:after="0" w:line="240" w:lineRule="auto"/>
            </w:pPr>
            <w:r>
              <w:t>DA (Độ chính xác theo xu hướng)</w:t>
            </w:r>
          </w:p>
        </w:tc>
        <w:tc>
          <w:tcPr>
            <w:tcW w:w="34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F95B9CD" w14:textId="77777777" w:rsidR="00B356BA" w:rsidRDefault="00000000">
            <w:pPr>
              <w:widowControl/>
              <w:spacing w:before="0" w:after="0" w:line="240" w:lineRule="auto"/>
            </w:pPr>
            <w:r>
              <w:t>Đánh giá khả năng mô hình dự đoán đúng hướng (tăng/giảm) của dữ liệu.</w:t>
            </w:r>
          </w:p>
        </w:tc>
        <w:tc>
          <w:tcPr>
            <w:tcW w:w="389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E059DF3" w14:textId="77777777" w:rsidR="00B356BA" w:rsidRDefault="00000000">
            <w:pPr>
              <w:widowControl/>
              <w:spacing w:before="0" w:after="0" w:line="240" w:lineRule="auto"/>
            </w:pPr>
            <w:r>
              <w:t>Rất hữu ích trong các bài toán dự đoán xu hướng, đặc biệt trong phân tích kinh tế và tài chính.</w:t>
            </w:r>
          </w:p>
        </w:tc>
      </w:tr>
    </w:tbl>
    <w:p w14:paraId="595FC70A" w14:textId="77777777" w:rsidR="00B356BA" w:rsidRDefault="00B356BA">
      <w:pPr>
        <w:spacing w:before="240" w:after="240"/>
      </w:pPr>
    </w:p>
    <w:p w14:paraId="4A63B03C" w14:textId="77777777" w:rsidR="00B356BA" w:rsidRDefault="00B356BA">
      <w:pPr>
        <w:spacing w:before="240" w:after="240"/>
      </w:pPr>
    </w:p>
    <w:p w14:paraId="6D6CD352" w14:textId="77777777" w:rsidR="00B356BA" w:rsidRDefault="00B356BA">
      <w:pPr>
        <w:spacing w:before="240" w:after="240"/>
      </w:pPr>
    </w:p>
    <w:p w14:paraId="02F3F5B7" w14:textId="77777777" w:rsidR="00B356BA" w:rsidRDefault="00B356BA">
      <w:pPr>
        <w:spacing w:before="240" w:after="240"/>
      </w:pPr>
    </w:p>
    <w:p w14:paraId="642629F2" w14:textId="77777777" w:rsidR="00B356BA" w:rsidRDefault="00B356BA"/>
    <w:p w14:paraId="27241929" w14:textId="77777777" w:rsidR="00B356BA" w:rsidRDefault="00000000">
      <w:r>
        <w:rPr>
          <w:noProof/>
        </w:rPr>
        <w:drawing>
          <wp:inline distT="114300" distB="114300" distL="114300" distR="114300" wp14:anchorId="6DC4C07A" wp14:editId="3018F21F">
            <wp:extent cx="6010275" cy="4981575"/>
            <wp:effectExtent l="0" t="0" r="0" b="0"/>
            <wp:docPr id="19246106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6010275" cy="4981575"/>
                    </a:xfrm>
                    <a:prstGeom prst="rect">
                      <a:avLst/>
                    </a:prstGeom>
                    <a:ln/>
                  </pic:spPr>
                </pic:pic>
              </a:graphicData>
            </a:graphic>
          </wp:inline>
        </w:drawing>
      </w:r>
    </w:p>
    <w:p w14:paraId="2EE6081F" w14:textId="77777777" w:rsidR="00B356BA" w:rsidRDefault="00000000">
      <w:r>
        <w:rPr>
          <w:b/>
        </w:rPr>
        <w:t>TimeSeriesSplit:</w:t>
      </w:r>
      <w:r>
        <w:t xml:space="preserve"> Sử dụng cross-validation dành riêng cho dữ liệu chuỗi thời gian để đảm bảo rằng mô hình không bị lạm dụng thông tin từ tương lai.</w:t>
      </w:r>
    </w:p>
    <w:p w14:paraId="49D25904" w14:textId="77777777" w:rsidR="00B356BA" w:rsidRDefault="00B356BA">
      <w:pPr>
        <w:rPr>
          <w:b/>
        </w:rPr>
      </w:pPr>
    </w:p>
    <w:p w14:paraId="25ADBA6F" w14:textId="77777777" w:rsidR="00B356BA" w:rsidRDefault="00B356BA">
      <w:pPr>
        <w:spacing w:before="0"/>
      </w:pPr>
    </w:p>
    <w:p w14:paraId="14D5EED9" w14:textId="77777777" w:rsidR="00B356BA" w:rsidRDefault="00000000">
      <w:r>
        <w:br w:type="page"/>
      </w:r>
    </w:p>
    <w:p w14:paraId="6E38A8FC" w14:textId="77777777" w:rsidR="00B356BA" w:rsidRDefault="00B356BA"/>
    <w:p w14:paraId="0EB7C78E" w14:textId="60CECDA1" w:rsidR="00B356BA" w:rsidRPr="008D65F2" w:rsidRDefault="008D65F2" w:rsidP="00BD62AA">
      <w:pPr>
        <w:pStyle w:val="Heading1"/>
        <w:spacing w:before="120"/>
        <w:ind w:right="0"/>
        <w:rPr>
          <w:rPrChange w:id="2378" w:author="Lien Le" w:date="2024-12-11T16:54:00Z" w16du:dateUtc="2024-12-11T09:54:00Z">
            <w:rPr>
              <w:sz w:val="26"/>
              <w:szCs w:val="26"/>
            </w:rPr>
          </w:rPrChange>
        </w:rPr>
        <w:pPrChange w:id="2379" w:author="Lien Le" w:date="2024-12-11T17:05:00Z" w16du:dateUtc="2024-12-11T10:05:00Z">
          <w:pPr>
            <w:pStyle w:val="Heading1"/>
            <w:spacing w:before="120"/>
            <w:ind w:left="350" w:right="0"/>
            <w:jc w:val="left"/>
          </w:pPr>
        </w:pPrChange>
      </w:pPr>
      <w:bookmarkStart w:id="2380" w:name="_Toc184828856"/>
      <w:r w:rsidRPr="008D65F2">
        <w:rPr>
          <w:rPrChange w:id="2381" w:author="Lien Le" w:date="2024-12-11T16:54:00Z" w16du:dateUtc="2024-12-11T09:54:00Z">
            <w:rPr>
              <w:sz w:val="26"/>
              <w:szCs w:val="26"/>
            </w:rPr>
          </w:rPrChange>
        </w:rPr>
        <w:t xml:space="preserve">CHƯƠNG 6: LỰA CHỌN MÔ HÌNH </w:t>
      </w:r>
      <w:del w:id="2382" w:author="Lien Le" w:date="2024-12-11T17:04:00Z" w16du:dateUtc="2024-12-11T10:04:00Z">
        <w:r w:rsidRPr="008D65F2" w:rsidDel="00BD62AA">
          <w:rPr>
            <w:rPrChange w:id="2383" w:author="Lien Le" w:date="2024-12-11T16:54:00Z" w16du:dateUtc="2024-12-11T09:54:00Z">
              <w:rPr>
                <w:sz w:val="26"/>
                <w:szCs w:val="26"/>
              </w:rPr>
            </w:rPrChange>
          </w:rPr>
          <w:delText>TỐT NHẤT CHO DỰ ĐOÁN CHỨNG KHOÁN</w:delText>
        </w:r>
      </w:del>
      <w:bookmarkEnd w:id="2380"/>
    </w:p>
    <w:p w14:paraId="3B6F5DBD" w14:textId="22C42D2C" w:rsidR="00B356BA" w:rsidDel="008D65F2" w:rsidRDefault="00000000" w:rsidP="008D65F2">
      <w:pPr>
        <w:pStyle w:val="Heading2"/>
        <w:spacing w:before="240" w:after="240"/>
        <w:rPr>
          <w:del w:id="2384" w:author="Lien Le" w:date="2024-12-11T16:54:00Z" w16du:dateUtc="2024-12-11T09:54:00Z"/>
        </w:rPr>
        <w:pPrChange w:id="2385" w:author="Lien Le" w:date="2024-12-11T16:54:00Z" w16du:dateUtc="2024-12-11T09:54:00Z">
          <w:pPr>
            <w:pStyle w:val="Heading2"/>
            <w:spacing w:before="240" w:after="240"/>
          </w:pPr>
        </w:pPrChange>
      </w:pPr>
      <w:del w:id="2386" w:author="Lien Le" w:date="2024-12-11T16:54:00Z" w16du:dateUtc="2024-12-11T09:54:00Z">
        <w:r w:rsidDel="008D65F2">
          <w:delText>So sánh hiệu suất các mô hình</w:delText>
        </w:r>
      </w:del>
    </w:p>
    <w:p w14:paraId="3A6BFC9E" w14:textId="77777777" w:rsidR="00B356BA" w:rsidRDefault="00000000" w:rsidP="008D65F2">
      <w:pPr>
        <w:spacing w:before="240" w:after="240"/>
        <w:ind w:firstLine="720"/>
        <w:jc w:val="both"/>
        <w:pPrChange w:id="2387" w:author="Lien Le" w:date="2024-12-11T16:54:00Z" w16du:dateUtc="2024-12-11T09:54:00Z">
          <w:pPr>
            <w:spacing w:before="240" w:after="240"/>
            <w:ind w:firstLine="720"/>
          </w:pPr>
        </w:pPrChange>
      </w:pPr>
      <w:r>
        <w:t>Trong chương này, chúng tôi trình bày kết quả so sánh các mô hình Ridge Linear Regression, LSTM và ARIMA dựa trên các chỉ số hiệu suất quan trọng, từ đó xác định mô hình tốt nhất để dự đoán giá cổ phiếu ngành Công nghệ Thông tin (CNTT). Các chỉ số được sử dụng bao gồm:</w:t>
      </w:r>
    </w:p>
    <w:p w14:paraId="5BC714E2" w14:textId="77777777" w:rsidR="00B356BA" w:rsidRDefault="00000000" w:rsidP="008D65F2">
      <w:pPr>
        <w:numPr>
          <w:ilvl w:val="0"/>
          <w:numId w:val="1"/>
        </w:numPr>
        <w:spacing w:before="240" w:after="0"/>
        <w:jc w:val="both"/>
        <w:pPrChange w:id="2388" w:author="Lien Le" w:date="2024-12-11T16:54:00Z" w16du:dateUtc="2024-12-11T09:54:00Z">
          <w:pPr>
            <w:numPr>
              <w:numId w:val="1"/>
            </w:numPr>
            <w:spacing w:before="240" w:after="0"/>
            <w:ind w:left="720" w:hanging="360"/>
          </w:pPr>
        </w:pPrChange>
      </w:pPr>
      <w:r>
        <w:rPr>
          <w:b/>
        </w:rPr>
        <w:t>R2 Score:</w:t>
      </w:r>
      <w:r>
        <w:t xml:space="preserve"> Đo lường mức độ phù hợp của mô hình với dữ liệu.</w:t>
      </w:r>
    </w:p>
    <w:p w14:paraId="7F7919FC" w14:textId="77777777" w:rsidR="00B356BA" w:rsidRDefault="00000000" w:rsidP="008D65F2">
      <w:pPr>
        <w:numPr>
          <w:ilvl w:val="0"/>
          <w:numId w:val="1"/>
        </w:numPr>
        <w:spacing w:before="0" w:after="0"/>
        <w:jc w:val="both"/>
        <w:pPrChange w:id="2389" w:author="Lien Le" w:date="2024-12-11T16:54:00Z" w16du:dateUtc="2024-12-11T09:54:00Z">
          <w:pPr>
            <w:numPr>
              <w:numId w:val="1"/>
            </w:numPr>
            <w:spacing w:before="0" w:after="0"/>
            <w:ind w:left="720" w:hanging="360"/>
          </w:pPr>
        </w:pPrChange>
      </w:pPr>
      <w:r>
        <w:rPr>
          <w:b/>
        </w:rPr>
        <w:t>MSE (Mean Squared Error):</w:t>
      </w:r>
      <w:r>
        <w:t xml:space="preserve"> Đo lường trung bình bình phương sai số.</w:t>
      </w:r>
    </w:p>
    <w:p w14:paraId="63E6CA5C" w14:textId="77777777" w:rsidR="00B356BA" w:rsidRDefault="00000000" w:rsidP="008D65F2">
      <w:pPr>
        <w:numPr>
          <w:ilvl w:val="0"/>
          <w:numId w:val="1"/>
        </w:numPr>
        <w:spacing w:before="0" w:after="0"/>
        <w:jc w:val="both"/>
        <w:pPrChange w:id="2390" w:author="Lien Le" w:date="2024-12-11T16:54:00Z" w16du:dateUtc="2024-12-11T09:54:00Z">
          <w:pPr>
            <w:numPr>
              <w:numId w:val="1"/>
            </w:numPr>
            <w:spacing w:before="0" w:after="0"/>
            <w:ind w:left="720" w:hanging="360"/>
          </w:pPr>
        </w:pPrChange>
      </w:pPr>
      <w:r>
        <w:rPr>
          <w:b/>
        </w:rPr>
        <w:t>RMSE (Root Mean Squared Error):</w:t>
      </w:r>
      <w:r>
        <w:t xml:space="preserve"> Đo lường sai số trung bình.</w:t>
      </w:r>
    </w:p>
    <w:p w14:paraId="27EE2854" w14:textId="77777777" w:rsidR="00B356BA" w:rsidRDefault="00000000" w:rsidP="008D65F2">
      <w:pPr>
        <w:numPr>
          <w:ilvl w:val="0"/>
          <w:numId w:val="1"/>
        </w:numPr>
        <w:spacing w:before="0" w:after="0"/>
        <w:jc w:val="both"/>
        <w:pPrChange w:id="2391" w:author="Lien Le" w:date="2024-12-11T16:54:00Z" w16du:dateUtc="2024-12-11T09:54:00Z">
          <w:pPr>
            <w:numPr>
              <w:numId w:val="1"/>
            </w:numPr>
            <w:spacing w:before="0" w:after="0"/>
            <w:ind w:left="720" w:hanging="360"/>
          </w:pPr>
        </w:pPrChange>
      </w:pPr>
      <w:r>
        <w:rPr>
          <w:b/>
        </w:rPr>
        <w:t>MAE (Mean Absolute Error):</w:t>
      </w:r>
      <w:r>
        <w:t xml:space="preserve"> Đo lường sai số trung bình tuyệt đối.</w:t>
      </w:r>
    </w:p>
    <w:p w14:paraId="768DF07C" w14:textId="77777777" w:rsidR="00B356BA" w:rsidRDefault="00000000" w:rsidP="008D65F2">
      <w:pPr>
        <w:numPr>
          <w:ilvl w:val="0"/>
          <w:numId w:val="1"/>
        </w:numPr>
        <w:spacing w:before="0" w:after="0"/>
        <w:jc w:val="both"/>
        <w:pPrChange w:id="2392" w:author="Lien Le" w:date="2024-12-11T16:54:00Z" w16du:dateUtc="2024-12-11T09:54:00Z">
          <w:pPr>
            <w:numPr>
              <w:numId w:val="1"/>
            </w:numPr>
            <w:spacing w:before="0" w:after="0"/>
            <w:ind w:left="720" w:hanging="360"/>
          </w:pPr>
        </w:pPrChange>
      </w:pPr>
      <w:r>
        <w:rPr>
          <w:b/>
        </w:rPr>
        <w:t>MAPE (Mean Absolute Percentage Error):</w:t>
      </w:r>
      <w:r>
        <w:t xml:space="preserve"> Đo lường sai số trung bình tuyệt đối theo tỷ lệ phần trăm.</w:t>
      </w:r>
    </w:p>
    <w:p w14:paraId="3E4FBA4F" w14:textId="77777777" w:rsidR="00B356BA" w:rsidRDefault="00000000" w:rsidP="008D65F2">
      <w:pPr>
        <w:numPr>
          <w:ilvl w:val="0"/>
          <w:numId w:val="1"/>
        </w:numPr>
        <w:spacing w:before="0" w:after="240"/>
        <w:jc w:val="both"/>
        <w:pPrChange w:id="2393" w:author="Lien Le" w:date="2024-12-11T16:54:00Z" w16du:dateUtc="2024-12-11T09:54:00Z">
          <w:pPr>
            <w:numPr>
              <w:numId w:val="1"/>
            </w:numPr>
            <w:spacing w:before="0" w:after="240"/>
            <w:ind w:left="720" w:hanging="360"/>
          </w:pPr>
        </w:pPrChange>
      </w:pPr>
      <w:r>
        <w:rPr>
          <w:b/>
        </w:rPr>
        <w:t>Directional Accuracy (DA):</w:t>
      </w:r>
      <w:r>
        <w:t xml:space="preserve"> Đo lường tỷ lệ dự đoán đúng hướng biến động giá.</w:t>
      </w:r>
    </w:p>
    <w:p w14:paraId="13AB4CE2" w14:textId="77777777" w:rsidR="00B356BA" w:rsidRDefault="00000000">
      <w:pPr>
        <w:spacing w:before="0"/>
        <w:rPr>
          <w:b/>
        </w:rPr>
      </w:pPr>
      <w:r>
        <w:rPr>
          <w:b/>
        </w:rPr>
        <w:t>Bảng kết quả các chỉ số</w:t>
      </w:r>
    </w:p>
    <w:tbl>
      <w:tblPr>
        <w:tblStyle w:val="aff1"/>
        <w:tblW w:w="9684" w:type="dxa"/>
        <w:tblLayout w:type="fixed"/>
        <w:tblLook w:val="0400" w:firstRow="0" w:lastRow="0" w:firstColumn="0" w:lastColumn="0" w:noHBand="0" w:noVBand="1"/>
      </w:tblPr>
      <w:tblGrid>
        <w:gridCol w:w="732"/>
        <w:gridCol w:w="769"/>
        <w:gridCol w:w="677"/>
        <w:gridCol w:w="1066"/>
        <w:gridCol w:w="846"/>
        <w:gridCol w:w="1004"/>
        <w:gridCol w:w="4590"/>
      </w:tblGrid>
      <w:tr w:rsidR="00B356BA" w14:paraId="402E143F"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B127F6" w14:textId="77777777" w:rsidR="00B356BA" w:rsidRDefault="00000000">
            <w:pPr>
              <w:widowControl/>
              <w:spacing w:before="0" w:after="0" w:line="240" w:lineRule="auto"/>
              <w:jc w:val="center"/>
              <w:rPr>
                <w:b/>
              </w:rPr>
            </w:pPr>
            <w:r>
              <w:rPr>
                <w:b/>
              </w:rPr>
              <w:t>Cổ phiếu</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056C224" w14:textId="77777777" w:rsidR="00B356BA" w:rsidRDefault="00000000">
            <w:pPr>
              <w:widowControl/>
              <w:spacing w:before="0" w:after="0" w:line="240" w:lineRule="auto"/>
              <w:jc w:val="center"/>
              <w:rPr>
                <w:b/>
              </w:rPr>
            </w:pPr>
            <w:r>
              <w:rPr>
                <w:b/>
              </w:rPr>
              <w:t>Mô hình</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B629448" w14:textId="77777777" w:rsidR="00B356BA" w:rsidRDefault="00000000">
            <w:pPr>
              <w:widowControl/>
              <w:spacing w:before="0" w:after="0" w:line="240" w:lineRule="auto"/>
              <w:jc w:val="center"/>
              <w:rPr>
                <w:b/>
              </w:rPr>
            </w:pPr>
            <w:r>
              <w:rPr>
                <w:b/>
              </w:rPr>
              <w:t>Train R²</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FDF4049" w14:textId="77777777" w:rsidR="00B356BA" w:rsidRDefault="00000000">
            <w:pPr>
              <w:widowControl/>
              <w:spacing w:before="0" w:after="0" w:line="240" w:lineRule="auto"/>
              <w:jc w:val="center"/>
              <w:rPr>
                <w:b/>
              </w:rPr>
            </w:pPr>
            <w:r>
              <w:rPr>
                <w:b/>
              </w:rPr>
              <w:t>Test R²</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B2063D" w14:textId="77777777" w:rsidR="00B356BA" w:rsidRDefault="00000000">
            <w:pPr>
              <w:widowControl/>
              <w:spacing w:before="0" w:after="0" w:line="240" w:lineRule="auto"/>
              <w:jc w:val="center"/>
              <w:rPr>
                <w:b/>
              </w:rPr>
            </w:pPr>
            <w:r>
              <w:rPr>
                <w:b/>
              </w:rPr>
              <w:t>Train MAPE%</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A62435" w14:textId="77777777" w:rsidR="00B356BA" w:rsidRDefault="00000000">
            <w:pPr>
              <w:widowControl/>
              <w:spacing w:before="0" w:after="0" w:line="240" w:lineRule="auto"/>
              <w:jc w:val="center"/>
              <w:rPr>
                <w:b/>
              </w:rPr>
            </w:pPr>
            <w:r>
              <w:rPr>
                <w:b/>
              </w:rPr>
              <w:t>Test MAPE%</w:t>
            </w:r>
          </w:p>
        </w:tc>
        <w:tc>
          <w:tcPr>
            <w:tcW w:w="45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C7DB1F" w14:textId="77777777" w:rsidR="00B356BA" w:rsidRDefault="00000000">
            <w:pPr>
              <w:widowControl/>
              <w:spacing w:before="0" w:after="0" w:line="240" w:lineRule="auto"/>
              <w:jc w:val="center"/>
              <w:rPr>
                <w:b/>
              </w:rPr>
            </w:pPr>
            <w:r>
              <w:rPr>
                <w:b/>
              </w:rPr>
              <w:t>Nhận xét</w:t>
            </w:r>
          </w:p>
        </w:tc>
      </w:tr>
      <w:tr w:rsidR="00B356BA" w14:paraId="7348C829"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2CB8283" w14:textId="77777777" w:rsidR="00B356BA" w:rsidRDefault="00000000">
            <w:pPr>
              <w:widowControl/>
              <w:spacing w:before="0" w:after="0" w:line="240" w:lineRule="auto"/>
            </w:pPr>
            <w:r>
              <w:t>ELC</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5ABC53" w14:textId="77777777" w:rsidR="00B356BA" w:rsidRDefault="00000000">
            <w:pPr>
              <w:widowControl/>
              <w:spacing w:before="0" w:after="0" w:line="240" w:lineRule="auto"/>
            </w:pPr>
            <w:r>
              <w:t>Ridge</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F782BB" w14:textId="77777777" w:rsidR="00B356BA" w:rsidRDefault="00000000">
            <w:pPr>
              <w:widowControl/>
              <w:spacing w:before="0" w:after="0" w:line="240" w:lineRule="auto"/>
              <w:jc w:val="right"/>
            </w:pPr>
            <w:r>
              <w:t>9.938</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D5F442E" w14:textId="77777777" w:rsidR="00B356BA" w:rsidRDefault="00000000">
            <w:pPr>
              <w:widowControl/>
              <w:spacing w:before="0" w:after="0" w:line="240" w:lineRule="auto"/>
              <w:jc w:val="right"/>
            </w:pPr>
            <w:r>
              <w:t>9.838</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AC7897A" w14:textId="77777777" w:rsidR="00B356BA" w:rsidRDefault="00000000">
            <w:pPr>
              <w:widowControl/>
              <w:spacing w:before="0" w:after="0" w:line="240" w:lineRule="auto"/>
            </w:pPr>
            <w:r>
              <w:t>2.78%</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F1F565" w14:textId="77777777" w:rsidR="00B356BA" w:rsidRDefault="00000000">
            <w:pPr>
              <w:widowControl/>
              <w:spacing w:before="0" w:after="0" w:line="240" w:lineRule="auto"/>
            </w:pPr>
            <w:r>
              <w:t>2.39%</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4600913" w14:textId="77777777" w:rsidR="00B356BA" w:rsidRDefault="00000000">
            <w:pPr>
              <w:widowControl/>
              <w:spacing w:before="0" w:after="0" w:line="240" w:lineRule="auto"/>
            </w:pPr>
            <w:r>
              <w:t>Mô hình có độ chính xác cao (R² cao) và sai số thấp (MAPE thấp) trên cả tập huấn luyện và kiểm tra, cho thấy sự ổn định vượt trội.</w:t>
            </w:r>
          </w:p>
        </w:tc>
      </w:tr>
      <w:tr w:rsidR="00B356BA" w14:paraId="2FABA173"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33B7D1"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1FAE8F" w14:textId="77777777" w:rsidR="00B356BA" w:rsidRDefault="00000000">
            <w:pPr>
              <w:widowControl/>
              <w:spacing w:before="0" w:after="0" w:line="240" w:lineRule="auto"/>
            </w:pPr>
            <w:r>
              <w:t>LSTM</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378716E" w14:textId="77777777" w:rsidR="00B356BA" w:rsidRDefault="00000000">
            <w:pPr>
              <w:widowControl/>
              <w:spacing w:before="0" w:after="0" w:line="240" w:lineRule="auto"/>
              <w:jc w:val="right"/>
            </w:pPr>
            <w:r>
              <w:t>9.861</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A43565" w14:textId="77777777" w:rsidR="00B356BA" w:rsidRDefault="00000000">
            <w:pPr>
              <w:widowControl/>
              <w:spacing w:before="0" w:after="0" w:line="240" w:lineRule="auto"/>
              <w:jc w:val="right"/>
            </w:pPr>
            <w:r>
              <w:t>9.427</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CA13284" w14:textId="77777777" w:rsidR="00B356BA" w:rsidRDefault="00000000">
            <w:pPr>
              <w:widowControl/>
              <w:spacing w:before="0" w:after="0" w:line="240" w:lineRule="auto"/>
            </w:pPr>
            <w:r>
              <w:t>4.32%</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1BCF18" w14:textId="77777777" w:rsidR="00B356BA" w:rsidRDefault="00000000">
            <w:pPr>
              <w:widowControl/>
              <w:spacing w:before="0" w:after="0" w:line="240" w:lineRule="auto"/>
            </w:pPr>
            <w:r>
              <w:t>4.37%</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8E476BA" w14:textId="77777777" w:rsidR="00B356BA" w:rsidRDefault="00000000">
            <w:pPr>
              <w:widowControl/>
              <w:spacing w:before="0" w:after="0" w:line="240" w:lineRule="auto"/>
            </w:pPr>
            <w:r>
              <w:t>Mô hình có khả năng dự đoán tốt (R² khá cao) nhưng MAPE cao hơn Ridge, phản ánh mức độ nhạy cảm với dữ liệu biến động.</w:t>
            </w:r>
          </w:p>
        </w:tc>
      </w:tr>
      <w:tr w:rsidR="00B356BA" w14:paraId="4BD9BE3D"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D977C"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F8960AA" w14:textId="77777777" w:rsidR="00B356BA" w:rsidRDefault="00000000">
            <w:pPr>
              <w:widowControl/>
              <w:spacing w:before="0" w:after="0" w:line="240" w:lineRule="auto"/>
            </w:pPr>
            <w:r>
              <w:t>ARIMA</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44E33D2" w14:textId="77777777" w:rsidR="00B356BA" w:rsidRDefault="00000000">
            <w:pPr>
              <w:widowControl/>
              <w:spacing w:before="0" w:after="0" w:line="240" w:lineRule="auto"/>
              <w:jc w:val="right"/>
            </w:pPr>
            <w:r>
              <w:t>9.956</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726E5DF" w14:textId="77777777" w:rsidR="00B356BA" w:rsidRDefault="00000000">
            <w:pPr>
              <w:widowControl/>
              <w:spacing w:before="0" w:after="0" w:line="240" w:lineRule="auto"/>
              <w:jc w:val="right"/>
            </w:pPr>
            <w:r>
              <w:t>-50.019</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A4D42AC" w14:textId="77777777" w:rsidR="00B356BA" w:rsidRDefault="00000000">
            <w:pPr>
              <w:widowControl/>
              <w:spacing w:before="0" w:after="0" w:line="240" w:lineRule="auto"/>
            </w:pPr>
            <w:r>
              <w:t>2.14%</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03B633" w14:textId="77777777" w:rsidR="00B356BA" w:rsidRDefault="00000000">
            <w:pPr>
              <w:widowControl/>
              <w:spacing w:before="0" w:after="0" w:line="240" w:lineRule="auto"/>
            </w:pPr>
            <w:r>
              <w:t>50.55%</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67183CB" w14:textId="77777777" w:rsidR="00B356BA" w:rsidRDefault="00000000">
            <w:pPr>
              <w:widowControl/>
              <w:spacing w:before="0" w:after="0" w:line="240" w:lineRule="auto"/>
            </w:pPr>
            <w:r>
              <w:t>Mặc dù R² huấn luyện cao, giá trị R² kiểm tra âm và MAPE kiểm tra cao cho thấy mô hình không phù hợp với dữ liệu biến động.</w:t>
            </w:r>
          </w:p>
        </w:tc>
      </w:tr>
      <w:tr w:rsidR="00B356BA" w14:paraId="1FD3B964"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41809" w14:textId="77777777" w:rsidR="00B356BA" w:rsidRDefault="00000000">
            <w:pPr>
              <w:widowControl/>
              <w:spacing w:before="0" w:after="0" w:line="240" w:lineRule="auto"/>
            </w:pPr>
            <w:r>
              <w:t>FPT</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9FB051C" w14:textId="77777777" w:rsidR="00B356BA" w:rsidRDefault="00000000">
            <w:pPr>
              <w:widowControl/>
              <w:spacing w:before="0" w:after="0" w:line="240" w:lineRule="auto"/>
            </w:pPr>
            <w:r>
              <w:t>Ridge</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FFD61E" w14:textId="77777777" w:rsidR="00B356BA" w:rsidRDefault="00000000">
            <w:pPr>
              <w:widowControl/>
              <w:spacing w:before="0" w:after="0" w:line="240" w:lineRule="auto"/>
              <w:jc w:val="right"/>
            </w:pPr>
            <w:r>
              <w:t>9.972</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C619AA" w14:textId="77777777" w:rsidR="00B356BA" w:rsidRDefault="00000000">
            <w:pPr>
              <w:widowControl/>
              <w:spacing w:before="0" w:after="0" w:line="240" w:lineRule="auto"/>
              <w:jc w:val="right"/>
            </w:pPr>
            <w:r>
              <w:t>9.935</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CD33D4A" w14:textId="77777777" w:rsidR="00B356BA" w:rsidRDefault="00000000">
            <w:pPr>
              <w:widowControl/>
              <w:spacing w:before="0" w:after="0" w:line="240" w:lineRule="auto"/>
            </w:pPr>
            <w:r>
              <w:t>1.51%</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EE31202" w14:textId="77777777" w:rsidR="00B356BA" w:rsidRDefault="00000000">
            <w:pPr>
              <w:widowControl/>
              <w:spacing w:before="0" w:after="0" w:line="240" w:lineRule="auto"/>
            </w:pPr>
            <w:r>
              <w:t>1.45%</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8368D33" w14:textId="77777777" w:rsidR="00B356BA" w:rsidRDefault="00000000">
            <w:pPr>
              <w:widowControl/>
              <w:spacing w:before="0" w:after="0" w:line="240" w:lineRule="auto"/>
            </w:pPr>
            <w:r>
              <w:t>R² rất cao và MAPE thấp trên cả hai tập dữ liệu, chứng minh mô hình dự đoán chính xác và phù hợp với dữ liệu.</w:t>
            </w:r>
          </w:p>
        </w:tc>
      </w:tr>
      <w:tr w:rsidR="00B356BA" w14:paraId="4862A328"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87BFF55"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7FF16B9" w14:textId="77777777" w:rsidR="00B356BA" w:rsidRDefault="00000000">
            <w:pPr>
              <w:widowControl/>
              <w:spacing w:before="0" w:after="0" w:line="240" w:lineRule="auto"/>
            </w:pPr>
            <w:r>
              <w:t>LSTM</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017B5E9" w14:textId="77777777" w:rsidR="00B356BA" w:rsidRDefault="00000000">
            <w:pPr>
              <w:widowControl/>
              <w:spacing w:before="0" w:after="0" w:line="240" w:lineRule="auto"/>
              <w:jc w:val="right"/>
            </w:pPr>
            <w:r>
              <w:t>9.941</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8AA8B67" w14:textId="77777777" w:rsidR="00B356BA" w:rsidRDefault="00000000">
            <w:pPr>
              <w:widowControl/>
              <w:spacing w:before="0" w:after="0" w:line="240" w:lineRule="auto"/>
              <w:jc w:val="right"/>
            </w:pPr>
            <w:r>
              <w:t>6.955</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B2CD80" w14:textId="77777777" w:rsidR="00B356BA" w:rsidRDefault="00000000">
            <w:pPr>
              <w:widowControl/>
              <w:spacing w:before="0" w:after="0" w:line="240" w:lineRule="auto"/>
            </w:pPr>
            <w:r>
              <w:t>2.32%</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3829498" w14:textId="77777777" w:rsidR="00B356BA" w:rsidRDefault="00000000">
            <w:pPr>
              <w:widowControl/>
              <w:spacing w:before="0" w:after="0" w:line="240" w:lineRule="auto"/>
            </w:pPr>
            <w:r>
              <w:t>8.89%</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38B770A" w14:textId="77777777" w:rsidR="00B356BA" w:rsidRDefault="00000000">
            <w:pPr>
              <w:widowControl/>
              <w:spacing w:before="0" w:after="0" w:line="240" w:lineRule="auto"/>
            </w:pPr>
            <w:r>
              <w:t>R² thấp trên tập kiểm tra và MAPE tăng cao phản ánh rằng mô hình không xử lý tốt các biến động bất thường trong dữ liệu.</w:t>
            </w:r>
          </w:p>
        </w:tc>
      </w:tr>
      <w:tr w:rsidR="00B356BA" w14:paraId="5890D9D1"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1A1E5C"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B6753" w14:textId="77777777" w:rsidR="00B356BA" w:rsidRDefault="00000000">
            <w:pPr>
              <w:widowControl/>
              <w:spacing w:before="0" w:after="0" w:line="240" w:lineRule="auto"/>
            </w:pPr>
            <w:r>
              <w:t>ARIMA</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4877B99" w14:textId="77777777" w:rsidR="00B356BA" w:rsidRDefault="00000000">
            <w:pPr>
              <w:widowControl/>
              <w:spacing w:before="0" w:after="0" w:line="240" w:lineRule="auto"/>
              <w:jc w:val="right"/>
            </w:pPr>
            <w:r>
              <w:t>9.974</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C9D6903" w14:textId="77777777" w:rsidR="00B356BA" w:rsidRDefault="00000000">
            <w:pPr>
              <w:widowControl/>
              <w:spacing w:before="0" w:after="0" w:line="240" w:lineRule="auto"/>
              <w:jc w:val="right"/>
            </w:pPr>
            <w:r>
              <w:t>-23.555</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DD2560E" w14:textId="77777777" w:rsidR="00B356BA" w:rsidRDefault="00000000">
            <w:pPr>
              <w:widowControl/>
              <w:spacing w:before="0" w:after="0" w:line="240" w:lineRule="auto"/>
            </w:pPr>
            <w:r>
              <w:t>1.28%</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3C393D" w14:textId="77777777" w:rsidR="00B356BA" w:rsidRDefault="00000000">
            <w:pPr>
              <w:widowControl/>
              <w:spacing w:before="0" w:after="0" w:line="240" w:lineRule="auto"/>
            </w:pPr>
            <w:r>
              <w:t>34.35%</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66CD76A" w14:textId="77777777" w:rsidR="00B356BA" w:rsidRDefault="00000000">
            <w:pPr>
              <w:widowControl/>
              <w:spacing w:before="0" w:after="0" w:line="240" w:lineRule="auto"/>
            </w:pPr>
            <w:r>
              <w:t xml:space="preserve">Hiệu quả trên tập huấn luyện (R² cao, MAPE thấp), nhưng thất bại trên tập kiểm </w:t>
            </w:r>
            <w:r>
              <w:lastRenderedPageBreak/>
              <w:t>tra (R² âm và MAPE cao), không đáng tin cậy.</w:t>
            </w:r>
          </w:p>
        </w:tc>
      </w:tr>
      <w:tr w:rsidR="00B356BA" w14:paraId="2660C219"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8011EBC" w14:textId="77777777" w:rsidR="00B356BA" w:rsidRDefault="00000000">
            <w:pPr>
              <w:widowControl/>
              <w:spacing w:before="0" w:after="0" w:line="240" w:lineRule="auto"/>
            </w:pPr>
            <w:r>
              <w:t>SAM</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04FD24" w14:textId="77777777" w:rsidR="00B356BA" w:rsidRDefault="00000000">
            <w:pPr>
              <w:widowControl/>
              <w:spacing w:before="0" w:after="0" w:line="240" w:lineRule="auto"/>
            </w:pPr>
            <w:r>
              <w:t>Ridge</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704F07" w14:textId="77777777" w:rsidR="00B356BA" w:rsidRDefault="00000000">
            <w:pPr>
              <w:widowControl/>
              <w:spacing w:before="0" w:after="0" w:line="240" w:lineRule="auto"/>
              <w:jc w:val="right"/>
            </w:pPr>
            <w:r>
              <w:t>9.872</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94B09B" w14:textId="77777777" w:rsidR="00B356BA" w:rsidRDefault="00000000">
            <w:pPr>
              <w:widowControl/>
              <w:spacing w:before="0" w:after="0" w:line="240" w:lineRule="auto"/>
              <w:jc w:val="right"/>
            </w:pPr>
            <w:r>
              <w:t>8.737</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6482E30" w14:textId="77777777" w:rsidR="00B356BA" w:rsidRDefault="00000000">
            <w:pPr>
              <w:widowControl/>
              <w:spacing w:before="0" w:after="0" w:line="240" w:lineRule="auto"/>
            </w:pPr>
            <w:r>
              <w:t>2.29%</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208EED" w14:textId="77777777" w:rsidR="00B356BA" w:rsidRDefault="00000000">
            <w:pPr>
              <w:widowControl/>
              <w:spacing w:before="0" w:after="0" w:line="240" w:lineRule="auto"/>
            </w:pPr>
            <w:r>
              <w:t>1.84%</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6E17E95F" w14:textId="77777777" w:rsidR="00B356BA" w:rsidRDefault="00000000">
            <w:pPr>
              <w:widowControl/>
              <w:spacing w:before="0" w:after="0" w:line="240" w:lineRule="auto"/>
            </w:pPr>
            <w:r>
              <w:t>R² thấp hơn trên tập kiểm tra so với tập huấn luyện, cho thấy khả năng overfitting; tuy nhiên, MAPE thấp đảm bảo độ chính xác.</w:t>
            </w:r>
          </w:p>
        </w:tc>
      </w:tr>
      <w:tr w:rsidR="00B356BA" w14:paraId="12F6FEC2"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02F1CD"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1033292" w14:textId="77777777" w:rsidR="00B356BA" w:rsidRDefault="00000000">
            <w:pPr>
              <w:widowControl/>
              <w:spacing w:before="0" w:after="0" w:line="240" w:lineRule="auto"/>
            </w:pPr>
            <w:r>
              <w:t>LSTM</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2B7D07F" w14:textId="77777777" w:rsidR="00B356BA" w:rsidRDefault="00000000">
            <w:pPr>
              <w:widowControl/>
              <w:spacing w:before="0" w:after="0" w:line="240" w:lineRule="auto"/>
              <w:jc w:val="right"/>
            </w:pPr>
            <w:r>
              <w:t>9.651</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0C68096" w14:textId="77777777" w:rsidR="00B356BA" w:rsidRDefault="00000000">
            <w:pPr>
              <w:widowControl/>
              <w:spacing w:before="0" w:after="0" w:line="240" w:lineRule="auto"/>
              <w:jc w:val="right"/>
            </w:pPr>
            <w:r>
              <w:t>1.735</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3FDC47" w14:textId="77777777" w:rsidR="00B356BA" w:rsidRDefault="00000000">
            <w:pPr>
              <w:widowControl/>
              <w:spacing w:before="0" w:after="0" w:line="240" w:lineRule="auto"/>
            </w:pPr>
            <w:r>
              <w:t>4.68%</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EF244D8" w14:textId="77777777" w:rsidR="00B356BA" w:rsidRDefault="00000000">
            <w:pPr>
              <w:widowControl/>
              <w:spacing w:before="0" w:after="0" w:line="240" w:lineRule="auto"/>
            </w:pPr>
            <w:r>
              <w:t>5.20%</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F47DD06" w14:textId="77777777" w:rsidR="00B356BA" w:rsidRDefault="00000000">
            <w:pPr>
              <w:widowControl/>
              <w:spacing w:before="0" w:after="0" w:line="240" w:lineRule="auto"/>
            </w:pPr>
            <w:r>
              <w:t>R² kiểm tra rất thấp và MAPE cao, mô hình không phù hợp với dữ liệu này.</w:t>
            </w:r>
          </w:p>
        </w:tc>
      </w:tr>
      <w:tr w:rsidR="00B356BA" w14:paraId="05AD6596"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8980835"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B7FA7C7" w14:textId="77777777" w:rsidR="00B356BA" w:rsidRDefault="00000000">
            <w:pPr>
              <w:widowControl/>
              <w:spacing w:before="0" w:after="0" w:line="240" w:lineRule="auto"/>
            </w:pPr>
            <w:r>
              <w:t>ARIMA</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B5464EC" w14:textId="77777777" w:rsidR="00B356BA" w:rsidRDefault="00000000">
            <w:pPr>
              <w:widowControl/>
              <w:spacing w:before="0" w:after="0" w:line="240" w:lineRule="auto"/>
              <w:jc w:val="right"/>
            </w:pPr>
            <w:r>
              <w:t>9.908</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B06D4E" w14:textId="77777777" w:rsidR="00B356BA" w:rsidRDefault="00000000">
            <w:pPr>
              <w:widowControl/>
              <w:spacing w:before="0" w:after="0" w:line="240" w:lineRule="auto"/>
              <w:jc w:val="right"/>
            </w:pPr>
            <w:r>
              <w:t>-8.468</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E5E0C51" w14:textId="77777777" w:rsidR="00B356BA" w:rsidRDefault="00000000">
            <w:pPr>
              <w:widowControl/>
              <w:spacing w:before="0" w:after="0" w:line="240" w:lineRule="auto"/>
            </w:pPr>
            <w:r>
              <w:t>1.86%</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0B8E76" w14:textId="77777777" w:rsidR="00B356BA" w:rsidRDefault="00000000">
            <w:pPr>
              <w:widowControl/>
              <w:spacing w:before="0" w:after="0" w:line="240" w:lineRule="auto"/>
            </w:pPr>
            <w:r>
              <w:t>9.00%</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B653BA1" w14:textId="77777777" w:rsidR="00B356BA" w:rsidRDefault="00000000">
            <w:pPr>
              <w:widowControl/>
              <w:spacing w:before="0" w:after="0" w:line="240" w:lineRule="auto"/>
            </w:pPr>
            <w:r>
              <w:t>R² âm trên tập kiểm tra và MAPE cao phản ánh rằng mô hình thất bại trong việc dự đoán với dữ liệu biến động.</w:t>
            </w:r>
          </w:p>
        </w:tc>
      </w:tr>
      <w:tr w:rsidR="00B356BA" w14:paraId="420EA6C4"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81ED3A7" w14:textId="77777777" w:rsidR="00B356BA" w:rsidRDefault="00000000">
            <w:pPr>
              <w:widowControl/>
              <w:spacing w:before="0" w:after="0" w:line="240" w:lineRule="auto"/>
            </w:pPr>
            <w:r>
              <w:t>VGC</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AA954C" w14:textId="77777777" w:rsidR="00B356BA" w:rsidRDefault="00000000">
            <w:pPr>
              <w:widowControl/>
              <w:spacing w:before="0" w:after="0" w:line="240" w:lineRule="auto"/>
            </w:pPr>
            <w:r>
              <w:t>Ridge</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2E401B" w14:textId="77777777" w:rsidR="00B356BA" w:rsidRDefault="00000000">
            <w:pPr>
              <w:widowControl/>
              <w:spacing w:before="0" w:after="0" w:line="240" w:lineRule="auto"/>
              <w:jc w:val="right"/>
            </w:pPr>
            <w:r>
              <w:t>9.903</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5E07D3" w14:textId="77777777" w:rsidR="00B356BA" w:rsidRDefault="00000000">
            <w:pPr>
              <w:widowControl/>
              <w:spacing w:before="0" w:after="0" w:line="240" w:lineRule="auto"/>
              <w:jc w:val="right"/>
            </w:pPr>
            <w:r>
              <w:t>9.396</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5F2D71" w14:textId="77777777" w:rsidR="00B356BA" w:rsidRDefault="00000000">
            <w:pPr>
              <w:widowControl/>
              <w:spacing w:before="0" w:after="0" w:line="240" w:lineRule="auto"/>
            </w:pPr>
            <w:r>
              <w:t>2.51%</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15F2616" w14:textId="77777777" w:rsidR="00B356BA" w:rsidRDefault="00000000">
            <w:pPr>
              <w:widowControl/>
              <w:spacing w:before="0" w:after="0" w:line="240" w:lineRule="auto"/>
            </w:pPr>
            <w:r>
              <w:t>1.90%</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A44F241" w14:textId="77777777" w:rsidR="00B356BA" w:rsidRDefault="00000000">
            <w:pPr>
              <w:widowControl/>
              <w:spacing w:before="0" w:after="0" w:line="240" w:lineRule="auto"/>
            </w:pPr>
            <w:r>
              <w:t>R² và MAPE ổn định trên cả hai tập, cho thấy mô hình phù hợp với dữ liệu này.</w:t>
            </w:r>
          </w:p>
        </w:tc>
      </w:tr>
      <w:tr w:rsidR="00B356BA" w14:paraId="7A1D22C3"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720907C"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753B25F" w14:textId="77777777" w:rsidR="00B356BA" w:rsidRDefault="00000000">
            <w:pPr>
              <w:widowControl/>
              <w:spacing w:before="0" w:after="0" w:line="240" w:lineRule="auto"/>
            </w:pPr>
            <w:r>
              <w:t>LSTM</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0EED1BB" w14:textId="77777777" w:rsidR="00B356BA" w:rsidRDefault="00000000">
            <w:pPr>
              <w:widowControl/>
              <w:spacing w:before="0" w:after="0" w:line="240" w:lineRule="auto"/>
              <w:jc w:val="right"/>
            </w:pPr>
            <w:r>
              <w:t>9.832</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F0F05E" w14:textId="77777777" w:rsidR="00B356BA" w:rsidRDefault="00000000">
            <w:pPr>
              <w:widowControl/>
              <w:spacing w:before="0" w:after="0" w:line="240" w:lineRule="auto"/>
              <w:jc w:val="right"/>
            </w:pPr>
            <w:r>
              <w:t>8.938</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A41FC52" w14:textId="77777777" w:rsidR="00B356BA" w:rsidRDefault="00000000">
            <w:pPr>
              <w:widowControl/>
              <w:spacing w:before="0" w:after="0" w:line="240" w:lineRule="auto"/>
            </w:pPr>
            <w:r>
              <w:t>3.65%</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79BC24" w14:textId="77777777" w:rsidR="00B356BA" w:rsidRDefault="00000000">
            <w:pPr>
              <w:widowControl/>
              <w:spacing w:before="0" w:after="0" w:line="240" w:lineRule="auto"/>
            </w:pPr>
            <w:r>
              <w:t>2.61%</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69338FB6" w14:textId="77777777" w:rsidR="00B356BA" w:rsidRDefault="00000000">
            <w:pPr>
              <w:widowControl/>
              <w:spacing w:before="0" w:after="0" w:line="240" w:lineRule="auto"/>
            </w:pPr>
            <w:r>
              <w:t>R² thấp hơn Ridge và MAPE cao hơn, nhưng vẫn chấp nhận được; mô hình phù hợp hơn với dữ liệu có ít nhiễu.</w:t>
            </w:r>
          </w:p>
        </w:tc>
      </w:tr>
      <w:tr w:rsidR="00B356BA" w14:paraId="14259001"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CB9763"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7B973D" w14:textId="77777777" w:rsidR="00B356BA" w:rsidRDefault="00000000">
            <w:pPr>
              <w:widowControl/>
              <w:spacing w:before="0" w:after="0" w:line="240" w:lineRule="auto"/>
            </w:pPr>
            <w:r>
              <w:t>ARIMA</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365FD0A" w14:textId="77777777" w:rsidR="00B356BA" w:rsidRDefault="00000000">
            <w:pPr>
              <w:widowControl/>
              <w:spacing w:before="0" w:after="0" w:line="240" w:lineRule="auto"/>
              <w:jc w:val="right"/>
            </w:pPr>
            <w:r>
              <w:t>9.929</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A94877" w14:textId="77777777" w:rsidR="00B356BA" w:rsidRDefault="00000000">
            <w:pPr>
              <w:widowControl/>
              <w:spacing w:before="0" w:after="0" w:line="240" w:lineRule="auto"/>
              <w:jc w:val="right"/>
            </w:pPr>
            <w:r>
              <w:t>-12.397</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4DE349" w14:textId="77777777" w:rsidR="00B356BA" w:rsidRDefault="00000000">
            <w:pPr>
              <w:widowControl/>
              <w:spacing w:before="0" w:after="0" w:line="240" w:lineRule="auto"/>
            </w:pPr>
            <w:r>
              <w:t>2.06%</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52A21" w14:textId="77777777" w:rsidR="00B356BA" w:rsidRDefault="00000000">
            <w:pPr>
              <w:widowControl/>
              <w:spacing w:before="0" w:after="0" w:line="240" w:lineRule="auto"/>
            </w:pPr>
            <w:r>
              <w:t>11.98%</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4FE2030" w14:textId="77777777" w:rsidR="00B356BA" w:rsidRDefault="00000000">
            <w:pPr>
              <w:widowControl/>
              <w:spacing w:before="0" w:after="0" w:line="240" w:lineRule="auto"/>
            </w:pPr>
            <w:r>
              <w:t>R² âm và MAPE cao trên tập kiểm tra, không thích hợp với dữ liệu có biến động mạnh.</w:t>
            </w:r>
          </w:p>
        </w:tc>
      </w:tr>
      <w:tr w:rsidR="00B356BA" w14:paraId="1FEF8B54"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012438B" w14:textId="77777777" w:rsidR="00B356BA" w:rsidRDefault="00000000">
            <w:pPr>
              <w:widowControl/>
              <w:spacing w:before="0" w:after="0" w:line="240" w:lineRule="auto"/>
            </w:pPr>
            <w:r>
              <w:t>VTP</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7B5E26B" w14:textId="77777777" w:rsidR="00B356BA" w:rsidRDefault="00000000">
            <w:pPr>
              <w:widowControl/>
              <w:spacing w:before="0" w:after="0" w:line="240" w:lineRule="auto"/>
            </w:pPr>
            <w:r>
              <w:t>Ridge</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BC022E" w14:textId="77777777" w:rsidR="00B356BA" w:rsidRDefault="00000000">
            <w:pPr>
              <w:widowControl/>
              <w:spacing w:before="0" w:after="0" w:line="240" w:lineRule="auto"/>
              <w:jc w:val="right"/>
            </w:pPr>
            <w:r>
              <w:t>9.885</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C87FD" w14:textId="77777777" w:rsidR="00B356BA" w:rsidRDefault="00000000">
            <w:pPr>
              <w:widowControl/>
              <w:spacing w:before="0" w:after="0" w:line="240" w:lineRule="auto"/>
              <w:jc w:val="right"/>
            </w:pPr>
            <w:r>
              <w:t>9.861</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FE9B054" w14:textId="77777777" w:rsidR="00B356BA" w:rsidRDefault="00000000">
            <w:pPr>
              <w:widowControl/>
              <w:spacing w:before="0" w:after="0" w:line="240" w:lineRule="auto"/>
            </w:pPr>
            <w:r>
              <w:t>1.89%</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1E61EE" w14:textId="77777777" w:rsidR="00B356BA" w:rsidRDefault="00000000">
            <w:pPr>
              <w:widowControl/>
              <w:spacing w:before="0" w:after="0" w:line="240" w:lineRule="auto"/>
            </w:pPr>
            <w:r>
              <w:t>2.34%</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F9FC905" w14:textId="77777777" w:rsidR="00B356BA" w:rsidRDefault="00000000">
            <w:pPr>
              <w:widowControl/>
              <w:spacing w:before="0" w:after="0" w:line="240" w:lineRule="auto"/>
            </w:pPr>
            <w:r>
              <w:t>R² và MAPE rất ổn định, cho thấy mô hình hoạt động tốt trên cả hai tập dữ liệu.</w:t>
            </w:r>
          </w:p>
        </w:tc>
      </w:tr>
      <w:tr w:rsidR="00B356BA" w14:paraId="27B00472"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3C0C612"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7B6EFD" w14:textId="77777777" w:rsidR="00B356BA" w:rsidRDefault="00000000">
            <w:pPr>
              <w:widowControl/>
              <w:spacing w:before="0" w:after="0" w:line="240" w:lineRule="auto"/>
            </w:pPr>
            <w:r>
              <w:t>LSTM</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5DC090" w14:textId="77777777" w:rsidR="00B356BA" w:rsidRDefault="00000000">
            <w:pPr>
              <w:widowControl/>
              <w:spacing w:before="0" w:after="0" w:line="240" w:lineRule="auto"/>
              <w:jc w:val="right"/>
            </w:pPr>
            <w:r>
              <w:t>9.659</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6B160A7" w14:textId="77777777" w:rsidR="00B356BA" w:rsidRDefault="00000000">
            <w:pPr>
              <w:widowControl/>
              <w:spacing w:before="0" w:after="0" w:line="240" w:lineRule="auto"/>
              <w:jc w:val="right"/>
            </w:pPr>
            <w:r>
              <w:t>8.789</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DD5C8BF" w14:textId="77777777" w:rsidR="00B356BA" w:rsidRDefault="00000000">
            <w:pPr>
              <w:widowControl/>
              <w:spacing w:before="0" w:after="0" w:line="240" w:lineRule="auto"/>
            </w:pPr>
            <w:r>
              <w:t>3.47%</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833EAC" w14:textId="77777777" w:rsidR="00B356BA" w:rsidRDefault="00000000">
            <w:pPr>
              <w:widowControl/>
              <w:spacing w:before="0" w:after="0" w:line="240" w:lineRule="auto"/>
            </w:pPr>
            <w:r>
              <w:t>9.12%</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6F082CEA" w14:textId="77777777" w:rsidR="00B356BA" w:rsidRDefault="00000000">
            <w:pPr>
              <w:widowControl/>
              <w:spacing w:before="0" w:after="0" w:line="240" w:lineRule="auto"/>
            </w:pPr>
            <w:r>
              <w:t>R² kiểm tra thấp và MAPE cao cho thấy mô hình nhạy cảm với dữ liệu biến động, giảm hiệu quả dự đoán.</w:t>
            </w:r>
          </w:p>
        </w:tc>
      </w:tr>
      <w:tr w:rsidR="00B356BA" w14:paraId="0E461E76"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6A75192"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F124CD" w14:textId="77777777" w:rsidR="00B356BA" w:rsidRDefault="00000000">
            <w:pPr>
              <w:widowControl/>
              <w:spacing w:before="0" w:after="0" w:line="240" w:lineRule="auto"/>
            </w:pPr>
            <w:r>
              <w:t>ARIMA</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D1DD9B6" w14:textId="77777777" w:rsidR="00B356BA" w:rsidRDefault="00000000">
            <w:pPr>
              <w:widowControl/>
              <w:spacing w:before="0" w:after="0" w:line="240" w:lineRule="auto"/>
              <w:jc w:val="right"/>
            </w:pPr>
            <w:r>
              <w:t>9.832</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360418" w14:textId="77777777" w:rsidR="00B356BA" w:rsidRDefault="00000000">
            <w:pPr>
              <w:widowControl/>
              <w:spacing w:before="0" w:after="0" w:line="240" w:lineRule="auto"/>
              <w:jc w:val="right"/>
            </w:pPr>
            <w:r>
              <w:t>-21.530</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C47D2A1" w14:textId="77777777" w:rsidR="00B356BA" w:rsidRDefault="00000000">
            <w:pPr>
              <w:widowControl/>
              <w:spacing w:before="0" w:after="0" w:line="240" w:lineRule="auto"/>
            </w:pPr>
            <w:r>
              <w:t>1.56%</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683006" w14:textId="77777777" w:rsidR="00B356BA" w:rsidRDefault="00000000">
            <w:pPr>
              <w:widowControl/>
              <w:spacing w:before="0" w:after="0" w:line="240" w:lineRule="auto"/>
            </w:pPr>
            <w:r>
              <w:t>41.80%</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A071F3C" w14:textId="77777777" w:rsidR="00B356BA" w:rsidRDefault="00000000">
            <w:pPr>
              <w:widowControl/>
              <w:spacing w:before="0" w:after="0" w:line="240" w:lineRule="auto"/>
            </w:pPr>
            <w:r>
              <w:t>Hiệu quả thấp (R² âm, MAPE cao) trên tập kiểm tra, chỉ phù hợp với dữ liệu ổn định.</w:t>
            </w:r>
          </w:p>
        </w:tc>
      </w:tr>
      <w:tr w:rsidR="00B356BA" w14:paraId="68C7D4A0"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0B4A4B" w14:textId="77777777" w:rsidR="00B356BA" w:rsidRDefault="00000000">
            <w:pPr>
              <w:widowControl/>
              <w:spacing w:before="0" w:after="0" w:line="240" w:lineRule="auto"/>
            </w:pPr>
            <w:r>
              <w:t>VTL</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2DE647" w14:textId="77777777" w:rsidR="00B356BA" w:rsidRDefault="00000000">
            <w:pPr>
              <w:widowControl/>
              <w:spacing w:before="0" w:after="0" w:line="240" w:lineRule="auto"/>
            </w:pPr>
            <w:r>
              <w:t>Ridge</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E81320" w14:textId="77777777" w:rsidR="00B356BA" w:rsidRDefault="00000000">
            <w:pPr>
              <w:widowControl/>
              <w:spacing w:before="0" w:after="0" w:line="240" w:lineRule="auto"/>
              <w:jc w:val="right"/>
            </w:pPr>
            <w:r>
              <w:t>9.888</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C328A97" w14:textId="77777777" w:rsidR="00B356BA" w:rsidRDefault="00000000">
            <w:pPr>
              <w:widowControl/>
              <w:spacing w:before="0" w:after="0" w:line="240" w:lineRule="auto"/>
              <w:jc w:val="right"/>
            </w:pPr>
            <w:r>
              <w:t>9.815</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FBA622" w14:textId="77777777" w:rsidR="00B356BA" w:rsidRDefault="00000000">
            <w:pPr>
              <w:widowControl/>
              <w:spacing w:before="0" w:after="0" w:line="240" w:lineRule="auto"/>
            </w:pPr>
            <w:r>
              <w:t>1.77%</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215A0A" w14:textId="77777777" w:rsidR="00B356BA" w:rsidRDefault="00000000">
            <w:pPr>
              <w:widowControl/>
              <w:spacing w:before="0" w:after="0" w:line="240" w:lineRule="auto"/>
            </w:pPr>
            <w:r>
              <w:t>2.98%</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8881CDC" w14:textId="77777777" w:rsidR="00B356BA" w:rsidRDefault="00000000">
            <w:pPr>
              <w:widowControl/>
              <w:spacing w:before="0" w:after="0" w:line="240" w:lineRule="auto"/>
            </w:pPr>
            <w:r>
              <w:t>Mô hình hoạt động ổn định với độ chính xác cao (R² cao và MAPE thấp) trên cả hai tập dữ liệu.</w:t>
            </w:r>
          </w:p>
        </w:tc>
      </w:tr>
      <w:tr w:rsidR="00B356BA" w14:paraId="2880150E"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34DA83"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7AFAC01" w14:textId="77777777" w:rsidR="00B356BA" w:rsidRDefault="00000000">
            <w:pPr>
              <w:widowControl/>
              <w:spacing w:before="0" w:after="0" w:line="240" w:lineRule="auto"/>
            </w:pPr>
            <w:r>
              <w:t>LSTM</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9668917" w14:textId="77777777" w:rsidR="00B356BA" w:rsidRDefault="00000000">
            <w:pPr>
              <w:widowControl/>
              <w:spacing w:before="0" w:after="0" w:line="240" w:lineRule="auto"/>
              <w:jc w:val="right"/>
            </w:pPr>
            <w:r>
              <w:t>9.735</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A61251" w14:textId="77777777" w:rsidR="00B356BA" w:rsidRDefault="00000000">
            <w:pPr>
              <w:widowControl/>
              <w:spacing w:before="0" w:after="0" w:line="240" w:lineRule="auto"/>
              <w:jc w:val="right"/>
            </w:pPr>
            <w:r>
              <w:t>9.221</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199AE5" w14:textId="77777777" w:rsidR="00B356BA" w:rsidRDefault="00000000">
            <w:pPr>
              <w:widowControl/>
              <w:spacing w:before="0" w:after="0" w:line="240" w:lineRule="auto"/>
            </w:pPr>
            <w:r>
              <w:t>3.43%</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582B7E" w14:textId="77777777" w:rsidR="00B356BA" w:rsidRDefault="00000000">
            <w:pPr>
              <w:widowControl/>
              <w:spacing w:before="0" w:after="0" w:line="240" w:lineRule="auto"/>
            </w:pPr>
            <w:r>
              <w:t>8.23%</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D89549E" w14:textId="77777777" w:rsidR="00B356BA" w:rsidRDefault="00000000">
            <w:pPr>
              <w:widowControl/>
              <w:spacing w:before="0" w:after="0" w:line="240" w:lineRule="auto"/>
            </w:pPr>
            <w:r>
              <w:t>Mặc dù R² kiểm tra thấp hơn Ridge, nhưng mô hình vẫn hoạt động khá tốt; MAPE kiểm tra cao hơn cho thấy độ chính xác giảm nhẹ.</w:t>
            </w:r>
          </w:p>
        </w:tc>
      </w:tr>
      <w:tr w:rsidR="00B356BA" w14:paraId="396485B6"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B483E4"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349872" w14:textId="77777777" w:rsidR="00B356BA" w:rsidRDefault="00000000">
            <w:pPr>
              <w:widowControl/>
              <w:spacing w:before="0" w:after="0" w:line="240" w:lineRule="auto"/>
            </w:pPr>
            <w:r>
              <w:t>ARIMA</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8C9265A" w14:textId="77777777" w:rsidR="00B356BA" w:rsidRDefault="00000000">
            <w:pPr>
              <w:widowControl/>
              <w:spacing w:before="0" w:after="0" w:line="240" w:lineRule="auto"/>
              <w:jc w:val="right"/>
            </w:pPr>
            <w:r>
              <w:t>9.701</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7D13BD6" w14:textId="77777777" w:rsidR="00B356BA" w:rsidRDefault="00000000">
            <w:pPr>
              <w:widowControl/>
              <w:spacing w:before="0" w:after="0" w:line="240" w:lineRule="auto"/>
              <w:jc w:val="right"/>
            </w:pPr>
            <w:r>
              <w:t>-4.304</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0F16560" w14:textId="77777777" w:rsidR="00B356BA" w:rsidRDefault="00000000">
            <w:pPr>
              <w:widowControl/>
              <w:spacing w:before="0" w:after="0" w:line="240" w:lineRule="auto"/>
            </w:pPr>
            <w:r>
              <w:t>1.62%</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7CAC52E" w14:textId="77777777" w:rsidR="00B356BA" w:rsidRDefault="00000000">
            <w:pPr>
              <w:widowControl/>
              <w:spacing w:before="0" w:after="0" w:line="240" w:lineRule="auto"/>
            </w:pPr>
            <w:r>
              <w:t>46.30%</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8FB3D1E" w14:textId="77777777" w:rsidR="00B356BA" w:rsidRDefault="00000000">
            <w:pPr>
              <w:widowControl/>
              <w:spacing w:before="0" w:after="0" w:line="240" w:lineRule="auto"/>
            </w:pPr>
            <w:r>
              <w:t>Hiệu suất không ổn định, MAPE rất cao trên tập kiểm tra, không phù hợp với dữ liệu có biến động.</w:t>
            </w:r>
          </w:p>
        </w:tc>
      </w:tr>
      <w:tr w:rsidR="00B356BA" w14:paraId="66958F24"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06A5A7A" w14:textId="77777777" w:rsidR="00B356BA" w:rsidRDefault="00000000">
            <w:pPr>
              <w:widowControl/>
              <w:spacing w:before="0" w:after="0" w:line="240" w:lineRule="auto"/>
            </w:pPr>
            <w:r>
              <w:t>DGW</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B1DDF79" w14:textId="77777777" w:rsidR="00B356BA" w:rsidRDefault="00000000">
            <w:pPr>
              <w:widowControl/>
              <w:spacing w:before="0" w:after="0" w:line="240" w:lineRule="auto"/>
            </w:pPr>
            <w:r>
              <w:t>Ridge</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4130709" w14:textId="77777777" w:rsidR="00B356BA" w:rsidRDefault="00000000">
            <w:pPr>
              <w:widowControl/>
              <w:spacing w:before="0" w:after="0" w:line="240" w:lineRule="auto"/>
              <w:jc w:val="right"/>
            </w:pPr>
            <w:r>
              <w:t>9.950</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01DBA2" w14:textId="77777777" w:rsidR="00B356BA" w:rsidRDefault="00000000">
            <w:pPr>
              <w:widowControl/>
              <w:spacing w:before="0" w:after="0" w:line="240" w:lineRule="auto"/>
              <w:jc w:val="right"/>
            </w:pPr>
            <w:r>
              <w:t>9.338</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5396F6" w14:textId="77777777" w:rsidR="00B356BA" w:rsidRDefault="00000000">
            <w:pPr>
              <w:widowControl/>
              <w:spacing w:before="0" w:after="0" w:line="240" w:lineRule="auto"/>
            </w:pPr>
            <w:r>
              <w:t>3.14%</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355A6" w14:textId="77777777" w:rsidR="00B356BA" w:rsidRDefault="00000000">
            <w:pPr>
              <w:widowControl/>
              <w:spacing w:before="0" w:after="0" w:line="240" w:lineRule="auto"/>
            </w:pPr>
            <w:r>
              <w:t>2.02%</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289ABEE" w14:textId="77777777" w:rsidR="00B356BA" w:rsidRDefault="00000000">
            <w:pPr>
              <w:widowControl/>
              <w:spacing w:before="0" w:after="0" w:line="240" w:lineRule="auto"/>
            </w:pPr>
            <w:r>
              <w:t>Mô hình hoạt động ổn định, R² và MAPE ở mức tốt trên cả hai tập dữ liệu.</w:t>
            </w:r>
          </w:p>
        </w:tc>
      </w:tr>
      <w:tr w:rsidR="00B356BA" w14:paraId="39AF98A4"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2A15570"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5758BE" w14:textId="77777777" w:rsidR="00B356BA" w:rsidRDefault="00000000">
            <w:pPr>
              <w:widowControl/>
              <w:spacing w:before="0" w:after="0" w:line="240" w:lineRule="auto"/>
            </w:pPr>
            <w:r>
              <w:t>LSTM</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F44D8E" w14:textId="77777777" w:rsidR="00B356BA" w:rsidRDefault="00000000">
            <w:pPr>
              <w:widowControl/>
              <w:spacing w:before="0" w:after="0" w:line="240" w:lineRule="auto"/>
              <w:jc w:val="right"/>
            </w:pPr>
            <w:r>
              <w:t>9.892</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04D4D" w14:textId="77777777" w:rsidR="00B356BA" w:rsidRDefault="00000000">
            <w:pPr>
              <w:widowControl/>
              <w:spacing w:before="0" w:after="0" w:line="240" w:lineRule="auto"/>
              <w:jc w:val="right"/>
            </w:pPr>
            <w:r>
              <w:t>8.498</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1B2619C" w14:textId="77777777" w:rsidR="00B356BA" w:rsidRDefault="00000000">
            <w:pPr>
              <w:widowControl/>
              <w:spacing w:before="0" w:after="0" w:line="240" w:lineRule="auto"/>
            </w:pPr>
            <w:r>
              <w:t>4.53%</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5760F6" w14:textId="77777777" w:rsidR="00B356BA" w:rsidRDefault="00000000">
            <w:pPr>
              <w:widowControl/>
              <w:spacing w:before="0" w:after="0" w:line="240" w:lineRule="auto"/>
            </w:pPr>
            <w:r>
              <w:t>3.18%</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6A2F7530" w14:textId="77777777" w:rsidR="00B356BA" w:rsidRDefault="00000000">
            <w:pPr>
              <w:widowControl/>
              <w:spacing w:before="0" w:after="0" w:line="240" w:lineRule="auto"/>
            </w:pPr>
            <w:r>
              <w:t>Hiệu suất giảm trên tập kiểm tra, độ chính xác không bằng Ridge; nhạy cảm với dữ liệu biến động.</w:t>
            </w:r>
          </w:p>
        </w:tc>
      </w:tr>
      <w:tr w:rsidR="00B356BA" w14:paraId="53A36B9C"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7F9C21"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955B94" w14:textId="77777777" w:rsidR="00B356BA" w:rsidRDefault="00000000">
            <w:pPr>
              <w:widowControl/>
              <w:spacing w:before="0" w:after="0" w:line="240" w:lineRule="auto"/>
            </w:pPr>
            <w:r>
              <w:t>ARIMA</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E72272" w14:textId="77777777" w:rsidR="00B356BA" w:rsidRDefault="00000000">
            <w:pPr>
              <w:widowControl/>
              <w:spacing w:before="0" w:after="0" w:line="240" w:lineRule="auto"/>
              <w:jc w:val="right"/>
            </w:pPr>
            <w:r>
              <w:t>9.969</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421358B" w14:textId="77777777" w:rsidR="00B356BA" w:rsidRDefault="00000000">
            <w:pPr>
              <w:widowControl/>
              <w:spacing w:before="0" w:after="0" w:line="240" w:lineRule="auto"/>
              <w:jc w:val="right"/>
            </w:pPr>
            <w:r>
              <w:t>-91.079</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910164C" w14:textId="77777777" w:rsidR="00B356BA" w:rsidRDefault="00000000">
            <w:pPr>
              <w:widowControl/>
              <w:spacing w:before="0" w:after="0" w:line="240" w:lineRule="auto"/>
            </w:pPr>
            <w:r>
              <w:t>2.40%</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93444BE" w14:textId="77777777" w:rsidR="00B356BA" w:rsidRDefault="00000000">
            <w:pPr>
              <w:widowControl/>
              <w:spacing w:before="0" w:after="0" w:line="240" w:lineRule="auto"/>
            </w:pPr>
            <w:r>
              <w:t>32.16%</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53DEC6A" w14:textId="77777777" w:rsidR="00B356BA" w:rsidRDefault="00000000">
            <w:pPr>
              <w:widowControl/>
              <w:spacing w:before="0" w:after="0" w:line="240" w:lineRule="auto"/>
            </w:pPr>
            <w:r>
              <w:t>R² âm và MAPE cao trên tập kiểm tra, mô hình không phù hợp với dữ liệu này.</w:t>
            </w:r>
          </w:p>
        </w:tc>
      </w:tr>
      <w:tr w:rsidR="00B356BA" w14:paraId="72E6A180"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6415FD" w14:textId="77777777" w:rsidR="00B356BA" w:rsidRDefault="00000000">
            <w:pPr>
              <w:widowControl/>
              <w:spacing w:before="0" w:after="0" w:line="240" w:lineRule="auto"/>
            </w:pPr>
            <w:r>
              <w:lastRenderedPageBreak/>
              <w:t>CMG</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DAC6E56" w14:textId="77777777" w:rsidR="00B356BA" w:rsidRDefault="00000000">
            <w:pPr>
              <w:widowControl/>
              <w:spacing w:before="0" w:after="0" w:line="240" w:lineRule="auto"/>
            </w:pPr>
            <w:r>
              <w:t>Ridge</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11DADE" w14:textId="77777777" w:rsidR="00B356BA" w:rsidRDefault="00000000">
            <w:pPr>
              <w:widowControl/>
              <w:spacing w:before="0" w:after="0" w:line="240" w:lineRule="auto"/>
              <w:jc w:val="right"/>
            </w:pPr>
            <w:r>
              <w:t>9.914</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70659C7" w14:textId="77777777" w:rsidR="00B356BA" w:rsidRDefault="00000000">
            <w:pPr>
              <w:widowControl/>
              <w:spacing w:before="0" w:after="0" w:line="240" w:lineRule="auto"/>
              <w:jc w:val="right"/>
            </w:pPr>
            <w:r>
              <w:t>9.773</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9AF0D0C" w14:textId="77777777" w:rsidR="00B356BA" w:rsidRDefault="00000000">
            <w:pPr>
              <w:widowControl/>
              <w:spacing w:before="0" w:after="0" w:line="240" w:lineRule="auto"/>
            </w:pPr>
            <w:r>
              <w:t>2.16%</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B945276" w14:textId="77777777" w:rsidR="00B356BA" w:rsidRDefault="00000000">
            <w:pPr>
              <w:widowControl/>
              <w:spacing w:before="0" w:after="0" w:line="240" w:lineRule="auto"/>
            </w:pPr>
            <w:r>
              <w:t>1.94%</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42C4F2F" w14:textId="77777777" w:rsidR="00B356BA" w:rsidRDefault="00000000">
            <w:pPr>
              <w:widowControl/>
              <w:spacing w:before="0" w:after="0" w:line="240" w:lineRule="auto"/>
            </w:pPr>
            <w:r>
              <w:t>Hiệu suất tốt và ổn định trên cả hai tập dữ liệu; R² cao và MAPE thấp phản ánh độ chính xác cao.</w:t>
            </w:r>
          </w:p>
        </w:tc>
      </w:tr>
      <w:tr w:rsidR="00B356BA" w14:paraId="0C3704E5"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CEAD21"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7D487C1" w14:textId="77777777" w:rsidR="00B356BA" w:rsidRDefault="00000000">
            <w:pPr>
              <w:widowControl/>
              <w:spacing w:before="0" w:after="0" w:line="240" w:lineRule="auto"/>
            </w:pPr>
            <w:r>
              <w:t>LSTM</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68DCDF" w14:textId="77777777" w:rsidR="00B356BA" w:rsidRDefault="00000000">
            <w:pPr>
              <w:widowControl/>
              <w:spacing w:before="0" w:after="0" w:line="240" w:lineRule="auto"/>
              <w:jc w:val="right"/>
            </w:pPr>
            <w:r>
              <w:t>9.816</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4EDFDC0" w14:textId="77777777" w:rsidR="00B356BA" w:rsidRDefault="00000000">
            <w:pPr>
              <w:widowControl/>
              <w:spacing w:before="0" w:after="0" w:line="240" w:lineRule="auto"/>
              <w:jc w:val="right"/>
            </w:pPr>
            <w:r>
              <w:t>7.669</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2C8510" w14:textId="77777777" w:rsidR="00B356BA" w:rsidRDefault="00000000">
            <w:pPr>
              <w:widowControl/>
              <w:spacing w:before="0" w:after="0" w:line="240" w:lineRule="auto"/>
            </w:pPr>
            <w:r>
              <w:t>3.37%</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BF9C09B" w14:textId="77777777" w:rsidR="00B356BA" w:rsidRDefault="00000000">
            <w:pPr>
              <w:widowControl/>
              <w:spacing w:before="0" w:after="0" w:line="240" w:lineRule="auto"/>
            </w:pPr>
            <w:r>
              <w:t>6.09%</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75ED5A5" w14:textId="77777777" w:rsidR="00B356BA" w:rsidRDefault="00000000">
            <w:pPr>
              <w:widowControl/>
              <w:spacing w:before="0" w:after="0" w:line="240" w:lineRule="auto"/>
            </w:pPr>
            <w:r>
              <w:t>Mô hình giảm hiệu suất trên tập kiểm tra; độ nhạy cao với dữ liệu biến động.</w:t>
            </w:r>
          </w:p>
        </w:tc>
      </w:tr>
      <w:tr w:rsidR="00B356BA" w14:paraId="58CFCEA9"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5C372AD"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6131424" w14:textId="77777777" w:rsidR="00B356BA" w:rsidRDefault="00000000">
            <w:pPr>
              <w:widowControl/>
              <w:spacing w:before="0" w:after="0" w:line="240" w:lineRule="auto"/>
            </w:pPr>
            <w:r>
              <w:t>ARIMA</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4F872E2" w14:textId="77777777" w:rsidR="00B356BA" w:rsidRDefault="00000000">
            <w:pPr>
              <w:widowControl/>
              <w:spacing w:before="0" w:after="0" w:line="240" w:lineRule="auto"/>
              <w:jc w:val="right"/>
            </w:pPr>
            <w:r>
              <w:t>9.924</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A5C1EB9" w14:textId="77777777" w:rsidR="00B356BA" w:rsidRDefault="00000000">
            <w:pPr>
              <w:widowControl/>
              <w:spacing w:before="0" w:after="0" w:line="240" w:lineRule="auto"/>
              <w:jc w:val="right"/>
            </w:pPr>
            <w:r>
              <w:t>-11.589</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1351CA" w14:textId="77777777" w:rsidR="00B356BA" w:rsidRDefault="00000000">
            <w:pPr>
              <w:widowControl/>
              <w:spacing w:before="0" w:after="0" w:line="240" w:lineRule="auto"/>
            </w:pPr>
            <w:r>
              <w:t>1.80%</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3556CB" w14:textId="77777777" w:rsidR="00B356BA" w:rsidRDefault="00000000">
            <w:pPr>
              <w:widowControl/>
              <w:spacing w:before="0" w:after="0" w:line="240" w:lineRule="auto"/>
            </w:pPr>
            <w:r>
              <w:t>19.40%</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C4FB497" w14:textId="77777777" w:rsidR="00B356BA" w:rsidRDefault="00000000">
            <w:pPr>
              <w:widowControl/>
              <w:spacing w:before="0" w:after="0" w:line="240" w:lineRule="auto"/>
            </w:pPr>
            <w:r>
              <w:t>Mô hình thất bại trên tập kiểm tra, chỉ phù hợp với dữ liệu ổn định.</w:t>
            </w:r>
          </w:p>
        </w:tc>
      </w:tr>
      <w:tr w:rsidR="00B356BA" w14:paraId="5627985F"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7380003" w14:textId="77777777" w:rsidR="00B356BA" w:rsidRDefault="00000000">
            <w:pPr>
              <w:widowControl/>
              <w:spacing w:before="0" w:after="0" w:line="240" w:lineRule="auto"/>
            </w:pPr>
            <w:r>
              <w:t>CMT</w:t>
            </w: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A654C07" w14:textId="77777777" w:rsidR="00B356BA" w:rsidRDefault="00000000">
            <w:pPr>
              <w:widowControl/>
              <w:spacing w:before="0" w:after="0" w:line="240" w:lineRule="auto"/>
            </w:pPr>
            <w:r>
              <w:t>Ridge</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B2299B0" w14:textId="77777777" w:rsidR="00B356BA" w:rsidRDefault="00000000">
            <w:pPr>
              <w:widowControl/>
              <w:spacing w:before="0" w:after="0" w:line="240" w:lineRule="auto"/>
              <w:jc w:val="right"/>
            </w:pPr>
            <w:r>
              <w:t>9.865</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6EB335" w14:textId="77777777" w:rsidR="00B356BA" w:rsidRDefault="00000000">
            <w:pPr>
              <w:widowControl/>
              <w:spacing w:before="0" w:after="0" w:line="240" w:lineRule="auto"/>
              <w:jc w:val="right"/>
            </w:pPr>
            <w:r>
              <w:t>9.548</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DDA98E" w14:textId="77777777" w:rsidR="00B356BA" w:rsidRDefault="00000000">
            <w:pPr>
              <w:widowControl/>
              <w:spacing w:before="0" w:after="0" w:line="240" w:lineRule="auto"/>
            </w:pPr>
            <w:r>
              <w:t>3.29%</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0BE9A5B" w14:textId="77777777" w:rsidR="00B356BA" w:rsidRDefault="00000000">
            <w:pPr>
              <w:widowControl/>
              <w:spacing w:before="0" w:after="0" w:line="240" w:lineRule="auto"/>
            </w:pPr>
            <w:r>
              <w:t>3.16%</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6B3472DE" w14:textId="77777777" w:rsidR="00B356BA" w:rsidRDefault="00000000">
            <w:pPr>
              <w:widowControl/>
              <w:spacing w:before="0" w:after="0" w:line="240" w:lineRule="auto"/>
            </w:pPr>
            <w:r>
              <w:t>Mô hình hoạt động ổn định và phù hợp với dữ liệu, MAPE ở mức chấp nhận được.</w:t>
            </w:r>
          </w:p>
        </w:tc>
      </w:tr>
      <w:tr w:rsidR="00B356BA" w14:paraId="06840D2E"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80D59BD"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33890B6" w14:textId="77777777" w:rsidR="00B356BA" w:rsidRDefault="00000000">
            <w:pPr>
              <w:widowControl/>
              <w:spacing w:before="0" w:after="0" w:line="240" w:lineRule="auto"/>
            </w:pPr>
            <w:r>
              <w:t>LSTM</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C1462EB" w14:textId="77777777" w:rsidR="00B356BA" w:rsidRDefault="00000000">
            <w:pPr>
              <w:widowControl/>
              <w:spacing w:before="0" w:after="0" w:line="240" w:lineRule="auto"/>
              <w:jc w:val="right"/>
            </w:pPr>
            <w:r>
              <w:t>9.693</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523B22D" w14:textId="77777777" w:rsidR="00B356BA" w:rsidRDefault="00000000">
            <w:pPr>
              <w:widowControl/>
              <w:spacing w:before="0" w:after="0" w:line="240" w:lineRule="auto"/>
              <w:jc w:val="right"/>
            </w:pPr>
            <w:r>
              <w:t>8.596</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775C43" w14:textId="77777777" w:rsidR="00B356BA" w:rsidRDefault="00000000">
            <w:pPr>
              <w:widowControl/>
              <w:spacing w:before="0" w:after="0" w:line="240" w:lineRule="auto"/>
            </w:pPr>
            <w:r>
              <w:t>5.72%</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F1B501A" w14:textId="77777777" w:rsidR="00B356BA" w:rsidRDefault="00000000">
            <w:pPr>
              <w:widowControl/>
              <w:spacing w:before="0" w:after="0" w:line="240" w:lineRule="auto"/>
            </w:pPr>
            <w:r>
              <w:t>6.69%</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5DCE684" w14:textId="77777777" w:rsidR="00B356BA" w:rsidRDefault="00000000">
            <w:pPr>
              <w:widowControl/>
              <w:spacing w:before="0" w:after="0" w:line="240" w:lineRule="auto"/>
            </w:pPr>
            <w:r>
              <w:t>R² thấp và MAPE cao hơn Ridge trên cả hai tập, hiệu suất không bằng Ridge.</w:t>
            </w:r>
          </w:p>
        </w:tc>
      </w:tr>
      <w:tr w:rsidR="00B356BA" w14:paraId="4A6C647F" w14:textId="77777777">
        <w:trPr>
          <w:trHeight w:val="315"/>
        </w:trPr>
        <w:tc>
          <w:tcPr>
            <w:tcW w:w="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2FA4C2B" w14:textId="77777777" w:rsidR="00B356BA" w:rsidRDefault="00B356BA">
            <w:pPr>
              <w:widowControl/>
              <w:spacing w:before="0" w:after="0" w:line="240" w:lineRule="auto"/>
            </w:pPr>
          </w:p>
        </w:tc>
        <w:tc>
          <w:tcPr>
            <w:tcW w:w="7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48D8C7" w14:textId="77777777" w:rsidR="00B356BA" w:rsidRDefault="00000000">
            <w:pPr>
              <w:widowControl/>
              <w:spacing w:before="0" w:after="0" w:line="240" w:lineRule="auto"/>
            </w:pPr>
            <w:r>
              <w:t>ARIMA</w:t>
            </w:r>
          </w:p>
        </w:tc>
        <w:tc>
          <w:tcPr>
            <w:tcW w:w="6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0B104E3" w14:textId="77777777" w:rsidR="00B356BA" w:rsidRDefault="00000000">
            <w:pPr>
              <w:widowControl/>
              <w:spacing w:before="0" w:after="0" w:line="240" w:lineRule="auto"/>
              <w:jc w:val="right"/>
            </w:pPr>
            <w:r>
              <w:t>9.881</w:t>
            </w:r>
          </w:p>
        </w:tc>
        <w:tc>
          <w:tcPr>
            <w:tcW w:w="10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21553F5" w14:textId="77777777" w:rsidR="00B356BA" w:rsidRDefault="00000000">
            <w:pPr>
              <w:widowControl/>
              <w:spacing w:before="0" w:after="0" w:line="240" w:lineRule="auto"/>
              <w:jc w:val="right"/>
            </w:pPr>
            <w:r>
              <w:t>-9.829</w:t>
            </w:r>
          </w:p>
        </w:tc>
        <w:tc>
          <w:tcPr>
            <w:tcW w:w="8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7428929" w14:textId="77777777" w:rsidR="00B356BA" w:rsidRDefault="00000000">
            <w:pPr>
              <w:widowControl/>
              <w:spacing w:before="0" w:after="0" w:line="240" w:lineRule="auto"/>
            </w:pPr>
            <w:r>
              <w:t>3.10%</w:t>
            </w:r>
          </w:p>
        </w:tc>
        <w:tc>
          <w:tcPr>
            <w:tcW w:w="10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94DBB6" w14:textId="77777777" w:rsidR="00B356BA" w:rsidRDefault="00000000">
            <w:pPr>
              <w:widowControl/>
              <w:spacing w:before="0" w:after="0" w:line="240" w:lineRule="auto"/>
            </w:pPr>
            <w:r>
              <w:t>22.82%</w:t>
            </w:r>
          </w:p>
        </w:tc>
        <w:tc>
          <w:tcPr>
            <w:tcW w:w="459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FBDAB96" w14:textId="77777777" w:rsidR="00B356BA" w:rsidRDefault="00000000">
            <w:pPr>
              <w:widowControl/>
              <w:spacing w:before="0" w:after="0" w:line="240" w:lineRule="auto"/>
            </w:pPr>
            <w:r>
              <w:t>R² âm và MAPE cao trên tập kiểm tra, không hiệu quả với dữ liệu biến động.</w:t>
            </w:r>
          </w:p>
        </w:tc>
      </w:tr>
    </w:tbl>
    <w:p w14:paraId="3B582F28" w14:textId="52168883" w:rsidR="00B356BA" w:rsidDel="008D65F2" w:rsidRDefault="00B356BA">
      <w:pPr>
        <w:pStyle w:val="Heading4"/>
        <w:keepNext w:val="0"/>
        <w:keepLines w:val="0"/>
        <w:rPr>
          <w:del w:id="2394" w:author="Lien Le" w:date="2024-12-11T16:54:00Z" w16du:dateUtc="2024-12-11T09:54:00Z"/>
          <w:sz w:val="26"/>
          <w:szCs w:val="26"/>
        </w:rPr>
      </w:pPr>
    </w:p>
    <w:p w14:paraId="4115F543" w14:textId="457FF1BD" w:rsidR="00B356BA" w:rsidDel="008D65F2" w:rsidRDefault="00B356BA">
      <w:pPr>
        <w:pStyle w:val="Heading4"/>
        <w:keepNext w:val="0"/>
        <w:keepLines w:val="0"/>
        <w:rPr>
          <w:del w:id="2395" w:author="Lien Le" w:date="2024-12-11T16:54:00Z" w16du:dateUtc="2024-12-11T09:54:00Z"/>
          <w:sz w:val="26"/>
          <w:szCs w:val="26"/>
        </w:rPr>
      </w:pPr>
    </w:p>
    <w:p w14:paraId="026EDC1E" w14:textId="77777777" w:rsidR="00B356BA" w:rsidRDefault="00000000">
      <w:pPr>
        <w:ind w:firstLine="160"/>
      </w:pPr>
      <w:r>
        <w:t>Nhận xét chi tiết về các mô hình trong bảng dựa vào dữ liệu:</w:t>
      </w:r>
    </w:p>
    <w:p w14:paraId="71FF1707" w14:textId="77777777" w:rsidR="00B356BA" w:rsidRDefault="00000000">
      <w:pPr>
        <w:pStyle w:val="Heading3"/>
      </w:pPr>
      <w:bookmarkStart w:id="2396" w:name="_Toc184828857"/>
      <w:r>
        <w:t>1. ARIMA: Phù hợp với dữ liệu tĩnh nhưng kém trên dữ liệu biến động</w:t>
      </w:r>
      <w:bookmarkEnd w:id="2396"/>
    </w:p>
    <w:p w14:paraId="62236739" w14:textId="77777777" w:rsidR="00B356BA" w:rsidRDefault="00000000">
      <w:pPr>
        <w:widowControl/>
        <w:numPr>
          <w:ilvl w:val="0"/>
          <w:numId w:val="50"/>
        </w:numPr>
        <w:spacing w:line="240" w:lineRule="auto"/>
      </w:pPr>
      <w:r>
        <w:rPr>
          <w:b/>
        </w:rPr>
        <w:t>Dựa vào dữ liệu:</w:t>
      </w:r>
    </w:p>
    <w:p w14:paraId="033BD40C" w14:textId="77777777" w:rsidR="00B356BA" w:rsidRDefault="00000000">
      <w:pPr>
        <w:widowControl/>
        <w:numPr>
          <w:ilvl w:val="1"/>
          <w:numId w:val="50"/>
        </w:numPr>
        <w:spacing w:before="0" w:after="0" w:line="240" w:lineRule="auto"/>
      </w:pPr>
      <w:r>
        <w:rPr>
          <w:b/>
        </w:rPr>
        <w:t>R² âm trên kiểm tra:</w:t>
      </w:r>
      <w:r>
        <w:t xml:space="preserve"> ARIMA thất bại trên tập kiểm tra với nhiều cổ phiếu, ví dụ:</w:t>
      </w:r>
    </w:p>
    <w:p w14:paraId="294277C6" w14:textId="77777777" w:rsidR="00B356BA" w:rsidRDefault="00000000">
      <w:pPr>
        <w:widowControl/>
        <w:numPr>
          <w:ilvl w:val="2"/>
          <w:numId w:val="50"/>
        </w:numPr>
        <w:spacing w:before="0" w:after="0" w:line="240" w:lineRule="auto"/>
      </w:pPr>
      <w:r>
        <w:t xml:space="preserve">Cổ phiếu FPT: </w:t>
      </w:r>
      <w:r>
        <w:rPr>
          <w:b/>
        </w:rPr>
        <w:t>Test R² = -2.3555</w:t>
      </w:r>
      <w:r>
        <w:t>.</w:t>
      </w:r>
    </w:p>
    <w:p w14:paraId="75F9AF3C" w14:textId="77777777" w:rsidR="00B356BA" w:rsidRDefault="00000000">
      <w:pPr>
        <w:widowControl/>
        <w:numPr>
          <w:ilvl w:val="2"/>
          <w:numId w:val="50"/>
        </w:numPr>
        <w:spacing w:before="0" w:after="0" w:line="240" w:lineRule="auto"/>
      </w:pPr>
      <w:r>
        <w:t xml:space="preserve">Cổ phiếu ELC: </w:t>
      </w:r>
      <w:r>
        <w:rPr>
          <w:b/>
        </w:rPr>
        <w:t>Test R² = -5.0019</w:t>
      </w:r>
      <w:r>
        <w:t>.</w:t>
      </w:r>
    </w:p>
    <w:p w14:paraId="06C48C82" w14:textId="77777777" w:rsidR="00B356BA" w:rsidRDefault="00000000">
      <w:pPr>
        <w:widowControl/>
        <w:numPr>
          <w:ilvl w:val="2"/>
          <w:numId w:val="50"/>
        </w:numPr>
        <w:spacing w:before="0" w:after="0" w:line="240" w:lineRule="auto"/>
      </w:pPr>
      <w:r>
        <w:t xml:space="preserve">Cổ phiếu DGW: </w:t>
      </w:r>
      <w:r>
        <w:rPr>
          <w:b/>
        </w:rPr>
        <w:t>Test R² = -9.1079</w:t>
      </w:r>
      <w:r>
        <w:t>.</w:t>
      </w:r>
    </w:p>
    <w:p w14:paraId="3D4F0682" w14:textId="77777777" w:rsidR="00B356BA" w:rsidRDefault="00000000">
      <w:pPr>
        <w:widowControl/>
        <w:numPr>
          <w:ilvl w:val="1"/>
          <w:numId w:val="50"/>
        </w:numPr>
        <w:spacing w:before="0" w:after="0" w:line="240" w:lineRule="auto"/>
      </w:pPr>
      <w:r>
        <w:rPr>
          <w:b/>
        </w:rPr>
        <w:t>MAPE rất cao trên kiểm tra:</w:t>
      </w:r>
      <w:r>
        <w:t xml:space="preserve"> Sai số kiểm tra vượt xa các mô hình khác, ví dụ:</w:t>
      </w:r>
    </w:p>
    <w:p w14:paraId="1BB9744F" w14:textId="77777777" w:rsidR="00B356BA" w:rsidRDefault="00000000">
      <w:pPr>
        <w:widowControl/>
        <w:numPr>
          <w:ilvl w:val="2"/>
          <w:numId w:val="50"/>
        </w:numPr>
        <w:spacing w:before="0" w:after="0" w:line="240" w:lineRule="auto"/>
      </w:pPr>
      <w:r>
        <w:t xml:space="preserve">Cổ phiếu FPT: </w:t>
      </w:r>
      <w:r>
        <w:rPr>
          <w:b/>
        </w:rPr>
        <w:t>Test MAPE = 34.35%</w:t>
      </w:r>
      <w:r>
        <w:t>.</w:t>
      </w:r>
    </w:p>
    <w:p w14:paraId="34AFAE53" w14:textId="77777777" w:rsidR="00B356BA" w:rsidRDefault="00000000">
      <w:pPr>
        <w:widowControl/>
        <w:numPr>
          <w:ilvl w:val="2"/>
          <w:numId w:val="50"/>
        </w:numPr>
        <w:spacing w:before="0" w:after="0" w:line="240" w:lineRule="auto"/>
      </w:pPr>
      <w:r>
        <w:t xml:space="preserve">Cổ phiếu ELC: </w:t>
      </w:r>
      <w:r>
        <w:rPr>
          <w:b/>
        </w:rPr>
        <w:t>Test MAPE = 50.55%</w:t>
      </w:r>
      <w:r>
        <w:t>.</w:t>
      </w:r>
    </w:p>
    <w:p w14:paraId="52BF85C3" w14:textId="77777777" w:rsidR="00B356BA" w:rsidRDefault="00000000">
      <w:pPr>
        <w:widowControl/>
        <w:numPr>
          <w:ilvl w:val="2"/>
          <w:numId w:val="50"/>
        </w:numPr>
        <w:spacing w:before="0" w:after="0" w:line="240" w:lineRule="auto"/>
      </w:pPr>
      <w:r>
        <w:t xml:space="preserve">Cổ phiếu VTL: </w:t>
      </w:r>
      <w:r>
        <w:rPr>
          <w:b/>
        </w:rPr>
        <w:t>Test MAPE = 46.30%</w:t>
      </w:r>
      <w:r>
        <w:t>.</w:t>
      </w:r>
    </w:p>
    <w:p w14:paraId="187B5AFD" w14:textId="77777777" w:rsidR="00B356BA" w:rsidRDefault="00000000">
      <w:pPr>
        <w:widowControl/>
        <w:numPr>
          <w:ilvl w:val="1"/>
          <w:numId w:val="50"/>
        </w:numPr>
        <w:spacing w:before="0" w:after="0" w:line="240" w:lineRule="auto"/>
      </w:pPr>
      <w:r>
        <w:rPr>
          <w:b/>
        </w:rPr>
        <w:t>Tốt trên tập huấn luyện:</w:t>
      </w:r>
      <w:r>
        <w:t xml:space="preserve"> ARIMA có R² và MAPE tốt trên tập huấn luyện, nhưng không thể khái quát hóa:</w:t>
      </w:r>
    </w:p>
    <w:p w14:paraId="4F5E6AE2" w14:textId="77777777" w:rsidR="00B356BA" w:rsidRDefault="00000000">
      <w:pPr>
        <w:widowControl/>
        <w:numPr>
          <w:ilvl w:val="2"/>
          <w:numId w:val="50"/>
        </w:numPr>
        <w:spacing w:before="0" w:after="0" w:line="240" w:lineRule="auto"/>
      </w:pPr>
      <w:r>
        <w:t xml:space="preserve">Cổ phiếu DGW: </w:t>
      </w:r>
      <w:r>
        <w:rPr>
          <w:b/>
        </w:rPr>
        <w:t>Train R² = 0.9969, Train MAPE = 2.40%</w:t>
      </w:r>
      <w:r>
        <w:t>.</w:t>
      </w:r>
    </w:p>
    <w:p w14:paraId="74374B2C" w14:textId="77777777" w:rsidR="00B356BA" w:rsidRDefault="00000000">
      <w:pPr>
        <w:widowControl/>
        <w:numPr>
          <w:ilvl w:val="0"/>
          <w:numId w:val="50"/>
        </w:numPr>
        <w:spacing w:line="240" w:lineRule="auto"/>
      </w:pPr>
      <w:r>
        <w:rPr>
          <w:b/>
        </w:rPr>
        <w:t>Nhận xét:</w:t>
      </w:r>
      <w:r>
        <w:t xml:space="preserve"> ARIMA chỉ phù hợp với dữ liệu ít biến động hoặc có tính tĩnh. Hiệu suất kiểm tra kém cho thấy mô hình không đủ mạnh để xử lý dữ liệu phức tạp hoặc có nhiễu.</w:t>
      </w:r>
    </w:p>
    <w:p w14:paraId="084BC67B" w14:textId="23A10B87" w:rsidR="00B356BA" w:rsidDel="008D65F2" w:rsidRDefault="00B356BA">
      <w:pPr>
        <w:rPr>
          <w:del w:id="2397" w:author="Lien Le" w:date="2024-12-11T16:54:00Z" w16du:dateUtc="2024-12-11T09:54:00Z"/>
        </w:rPr>
      </w:pPr>
    </w:p>
    <w:p w14:paraId="5E0A1AF3" w14:textId="77777777" w:rsidR="00B356BA" w:rsidRDefault="00000000">
      <w:pPr>
        <w:pStyle w:val="Heading3"/>
      </w:pPr>
      <w:bookmarkStart w:id="2398" w:name="_Toc184828858"/>
      <w:r>
        <w:t>2. Ridge Regression: Mô hình tốt nhất tổng quan</w:t>
      </w:r>
      <w:bookmarkEnd w:id="2398"/>
    </w:p>
    <w:p w14:paraId="44B8B3F2" w14:textId="77777777" w:rsidR="00B356BA" w:rsidRDefault="00000000">
      <w:pPr>
        <w:widowControl/>
        <w:numPr>
          <w:ilvl w:val="0"/>
          <w:numId w:val="48"/>
        </w:numPr>
        <w:pBdr>
          <w:top w:val="nil"/>
          <w:left w:val="nil"/>
          <w:bottom w:val="nil"/>
          <w:right w:val="nil"/>
          <w:between w:val="nil"/>
        </w:pBdr>
        <w:spacing w:line="240" w:lineRule="auto"/>
      </w:pPr>
      <w:r>
        <w:rPr>
          <w:b/>
          <w:color w:val="000000"/>
        </w:rPr>
        <w:t>Dựa vào dữ liệu:</w:t>
      </w:r>
    </w:p>
    <w:p w14:paraId="7CDC1251" w14:textId="77777777" w:rsidR="00B356BA" w:rsidRDefault="00000000">
      <w:pPr>
        <w:widowControl/>
        <w:numPr>
          <w:ilvl w:val="1"/>
          <w:numId w:val="48"/>
        </w:numPr>
        <w:spacing w:before="0" w:after="0" w:line="240" w:lineRule="auto"/>
      </w:pPr>
      <w:r>
        <w:rPr>
          <w:b/>
        </w:rPr>
        <w:t>R² cao và ổn định:</w:t>
      </w:r>
      <w:r>
        <w:t xml:space="preserve"> Ridge đạt R² cao trên cả tập huấn luyện và kiểm tra. Ví dụ:</w:t>
      </w:r>
    </w:p>
    <w:p w14:paraId="21B7B19A" w14:textId="77777777" w:rsidR="00B356BA" w:rsidRDefault="00000000">
      <w:pPr>
        <w:widowControl/>
        <w:numPr>
          <w:ilvl w:val="2"/>
          <w:numId w:val="48"/>
        </w:numPr>
        <w:spacing w:before="0" w:after="0" w:line="240" w:lineRule="auto"/>
      </w:pPr>
      <w:r>
        <w:t xml:space="preserve">Với cổ phiếu FPT: </w:t>
      </w:r>
      <w:r>
        <w:rPr>
          <w:b/>
        </w:rPr>
        <w:t>Train R² = 0.9972, Test R² = 0.9935</w:t>
      </w:r>
      <w:r>
        <w:t>.</w:t>
      </w:r>
    </w:p>
    <w:p w14:paraId="1F25244F" w14:textId="77777777" w:rsidR="00B356BA" w:rsidRDefault="00000000">
      <w:pPr>
        <w:widowControl/>
        <w:numPr>
          <w:ilvl w:val="2"/>
          <w:numId w:val="48"/>
        </w:numPr>
        <w:spacing w:before="0" w:after="0" w:line="240" w:lineRule="auto"/>
      </w:pPr>
      <w:r>
        <w:t xml:space="preserve">Với cổ phiếu ELC: </w:t>
      </w:r>
      <w:r>
        <w:rPr>
          <w:b/>
        </w:rPr>
        <w:t>Train R² = 0.9938, Test R² = 0.9838</w:t>
      </w:r>
      <w:r>
        <w:t>.</w:t>
      </w:r>
    </w:p>
    <w:p w14:paraId="6EEEA97D" w14:textId="77777777" w:rsidR="00B356BA" w:rsidRDefault="00000000">
      <w:pPr>
        <w:widowControl/>
        <w:numPr>
          <w:ilvl w:val="2"/>
          <w:numId w:val="48"/>
        </w:numPr>
        <w:spacing w:before="0" w:after="0" w:line="240" w:lineRule="auto"/>
      </w:pPr>
      <w:r>
        <w:t xml:space="preserve">Với cổ phiếu CMG: </w:t>
      </w:r>
      <w:r>
        <w:rPr>
          <w:b/>
        </w:rPr>
        <w:t>Train R² = 0.9914, Test R² = 0.9773</w:t>
      </w:r>
      <w:r>
        <w:t>.</w:t>
      </w:r>
    </w:p>
    <w:p w14:paraId="54E9027E" w14:textId="77777777" w:rsidR="00B356BA" w:rsidRDefault="00000000">
      <w:pPr>
        <w:widowControl/>
        <w:numPr>
          <w:ilvl w:val="1"/>
          <w:numId w:val="48"/>
        </w:numPr>
        <w:spacing w:before="0" w:after="0" w:line="240" w:lineRule="auto"/>
      </w:pPr>
      <w:r>
        <w:rPr>
          <w:b/>
        </w:rPr>
        <w:t>MAPE thấp:</w:t>
      </w:r>
      <w:r>
        <w:t xml:space="preserve"> Sai số MAPE trên cả tập huấn luyện và kiểm tra đều thấp, ví dụ:</w:t>
      </w:r>
    </w:p>
    <w:p w14:paraId="0A116CC6" w14:textId="77777777" w:rsidR="00B356BA" w:rsidRDefault="00000000">
      <w:pPr>
        <w:widowControl/>
        <w:numPr>
          <w:ilvl w:val="2"/>
          <w:numId w:val="48"/>
        </w:numPr>
        <w:spacing w:before="0" w:after="0" w:line="240" w:lineRule="auto"/>
      </w:pPr>
      <w:r>
        <w:t xml:space="preserve">Cổ phiếu FPT: </w:t>
      </w:r>
      <w:r>
        <w:rPr>
          <w:b/>
        </w:rPr>
        <w:t>Train MAPE = 1.51%, Test MAPE = 1.45%</w:t>
      </w:r>
      <w:r>
        <w:t>.</w:t>
      </w:r>
    </w:p>
    <w:p w14:paraId="5986A8F7" w14:textId="77777777" w:rsidR="00B356BA" w:rsidRDefault="00000000">
      <w:pPr>
        <w:widowControl/>
        <w:numPr>
          <w:ilvl w:val="2"/>
          <w:numId w:val="48"/>
        </w:numPr>
        <w:spacing w:before="0" w:after="0" w:line="240" w:lineRule="auto"/>
      </w:pPr>
      <w:r>
        <w:t xml:space="preserve">Cổ phiếu SAM: </w:t>
      </w:r>
      <w:r>
        <w:rPr>
          <w:b/>
        </w:rPr>
        <w:t>Train MAPE = 2.29%, Test MAPE = 1.84%</w:t>
      </w:r>
      <w:r>
        <w:t>.</w:t>
      </w:r>
    </w:p>
    <w:p w14:paraId="1E0CFF0C" w14:textId="77777777" w:rsidR="00B356BA" w:rsidRDefault="00000000">
      <w:pPr>
        <w:widowControl/>
        <w:numPr>
          <w:ilvl w:val="1"/>
          <w:numId w:val="48"/>
        </w:numPr>
        <w:spacing w:before="0" w:after="0" w:line="240" w:lineRule="auto"/>
      </w:pPr>
      <w:r>
        <w:lastRenderedPageBreak/>
        <w:t>Hiệu suất tốt trên các cổ phiếu biến động mạnh như VTP và VTL, với chênh lệch nhỏ giữa MAPE train và test.</w:t>
      </w:r>
    </w:p>
    <w:p w14:paraId="73A137BD" w14:textId="77777777" w:rsidR="00B356BA" w:rsidRDefault="00000000">
      <w:pPr>
        <w:widowControl/>
        <w:numPr>
          <w:ilvl w:val="0"/>
          <w:numId w:val="48"/>
        </w:numPr>
        <w:pBdr>
          <w:top w:val="nil"/>
          <w:left w:val="nil"/>
          <w:bottom w:val="nil"/>
          <w:right w:val="nil"/>
          <w:between w:val="nil"/>
        </w:pBdr>
        <w:spacing w:line="240" w:lineRule="auto"/>
      </w:pPr>
      <w:r>
        <w:rPr>
          <w:b/>
          <w:color w:val="000000"/>
        </w:rPr>
        <w:t>Nhận xét:</w:t>
      </w:r>
      <w:r>
        <w:rPr>
          <w:color w:val="000000"/>
        </w:rPr>
        <w:t xml:space="preserve"> Ridge Regression có độ chính xác cao, khả năng tổng quát tốt, và ít bị ảnh hưởng bởi dữ liệu biến động. Đây là mô hình tốt nhất tổng quan trong bảng.</w:t>
      </w:r>
    </w:p>
    <w:p w14:paraId="0AE43956" w14:textId="1F957847" w:rsidR="00B356BA" w:rsidDel="008D65F2" w:rsidRDefault="00B356BA">
      <w:pPr>
        <w:rPr>
          <w:del w:id="2399" w:author="Lien Le" w:date="2024-12-11T16:54:00Z" w16du:dateUtc="2024-12-11T09:54:00Z"/>
        </w:rPr>
      </w:pPr>
    </w:p>
    <w:p w14:paraId="70784C77" w14:textId="77777777" w:rsidR="00B356BA" w:rsidRDefault="00000000">
      <w:pPr>
        <w:pStyle w:val="Heading3"/>
      </w:pPr>
      <w:bookmarkStart w:id="2400" w:name="_Toc184828859"/>
      <w:r>
        <w:t>3. LSTM: Mạnh trong xu hướng dài hạn nhưng nhạy cảm với biến động</w:t>
      </w:r>
      <w:bookmarkEnd w:id="2400"/>
    </w:p>
    <w:p w14:paraId="521A6239" w14:textId="77777777" w:rsidR="00B356BA" w:rsidRDefault="00000000">
      <w:pPr>
        <w:widowControl/>
        <w:numPr>
          <w:ilvl w:val="0"/>
          <w:numId w:val="49"/>
        </w:numPr>
        <w:pBdr>
          <w:top w:val="nil"/>
          <w:left w:val="nil"/>
          <w:bottom w:val="nil"/>
          <w:right w:val="nil"/>
          <w:between w:val="nil"/>
        </w:pBdr>
        <w:spacing w:line="240" w:lineRule="auto"/>
      </w:pPr>
      <w:r>
        <w:rPr>
          <w:b/>
          <w:color w:val="000000"/>
        </w:rPr>
        <w:t>Dựa vào dữ liệu:</w:t>
      </w:r>
    </w:p>
    <w:p w14:paraId="5936FB3F" w14:textId="77777777" w:rsidR="00B356BA" w:rsidRDefault="00000000">
      <w:pPr>
        <w:widowControl/>
        <w:numPr>
          <w:ilvl w:val="1"/>
          <w:numId w:val="49"/>
        </w:numPr>
        <w:spacing w:before="0" w:after="0" w:line="240" w:lineRule="auto"/>
      </w:pPr>
      <w:r>
        <w:rPr>
          <w:b/>
        </w:rPr>
        <w:t>R² cao trên tập huấn luyện:</w:t>
      </w:r>
      <w:r>
        <w:t xml:space="preserve"> LSTM cho thấy khả năng học tốt trên train. Ví dụ:</w:t>
      </w:r>
    </w:p>
    <w:p w14:paraId="2D519839" w14:textId="77777777" w:rsidR="00B356BA" w:rsidRDefault="00000000">
      <w:pPr>
        <w:widowControl/>
        <w:numPr>
          <w:ilvl w:val="2"/>
          <w:numId w:val="49"/>
        </w:numPr>
        <w:spacing w:before="0" w:after="0" w:line="240" w:lineRule="auto"/>
      </w:pPr>
      <w:r>
        <w:t xml:space="preserve">Với cổ phiếu ELC: </w:t>
      </w:r>
      <w:r>
        <w:rPr>
          <w:b/>
        </w:rPr>
        <w:t>Train R² = 0.9861</w:t>
      </w:r>
      <w:r>
        <w:t>.</w:t>
      </w:r>
    </w:p>
    <w:p w14:paraId="2E49919C" w14:textId="77777777" w:rsidR="00B356BA" w:rsidRDefault="00000000">
      <w:pPr>
        <w:widowControl/>
        <w:numPr>
          <w:ilvl w:val="2"/>
          <w:numId w:val="49"/>
        </w:numPr>
        <w:spacing w:before="0" w:after="0" w:line="240" w:lineRule="auto"/>
      </w:pPr>
      <w:r>
        <w:t xml:space="preserve">Với cổ phiếu FPT: </w:t>
      </w:r>
      <w:r>
        <w:rPr>
          <w:b/>
        </w:rPr>
        <w:t>Train R² = 0.9941</w:t>
      </w:r>
      <w:r>
        <w:t>.</w:t>
      </w:r>
    </w:p>
    <w:p w14:paraId="5763CB69" w14:textId="77777777" w:rsidR="00B356BA" w:rsidRDefault="00000000">
      <w:pPr>
        <w:widowControl/>
        <w:numPr>
          <w:ilvl w:val="1"/>
          <w:numId w:val="49"/>
        </w:numPr>
        <w:spacing w:before="0" w:after="0" w:line="240" w:lineRule="auto"/>
      </w:pPr>
      <w:r>
        <w:rPr>
          <w:b/>
        </w:rPr>
        <w:t>Giảm hiệu suất trên kiểm tra:</w:t>
      </w:r>
      <w:r>
        <w:t xml:space="preserve"> Chênh lệch R² giữa train và test khá lớn, phản ánh khả năng tổng quát hóa kém:</w:t>
      </w:r>
    </w:p>
    <w:p w14:paraId="2A7F6EC3" w14:textId="77777777" w:rsidR="00B356BA" w:rsidRDefault="00000000">
      <w:pPr>
        <w:widowControl/>
        <w:numPr>
          <w:ilvl w:val="2"/>
          <w:numId w:val="49"/>
        </w:numPr>
        <w:spacing w:before="0" w:after="0" w:line="240" w:lineRule="auto"/>
      </w:pPr>
      <w:r>
        <w:t xml:space="preserve">Cổ phiếu FPT: </w:t>
      </w:r>
      <w:r>
        <w:rPr>
          <w:b/>
        </w:rPr>
        <w:t>Test R² = 0.6955 (chênh lệch lớn với Train R² = 0.9941)</w:t>
      </w:r>
      <w:r>
        <w:t>.</w:t>
      </w:r>
    </w:p>
    <w:p w14:paraId="75C8ECBA" w14:textId="77777777" w:rsidR="00B356BA" w:rsidRDefault="00000000">
      <w:pPr>
        <w:widowControl/>
        <w:numPr>
          <w:ilvl w:val="2"/>
          <w:numId w:val="49"/>
        </w:numPr>
        <w:spacing w:before="0" w:after="0" w:line="240" w:lineRule="auto"/>
      </w:pPr>
      <w:r>
        <w:t xml:space="preserve">Cổ phiếu SAM: </w:t>
      </w:r>
      <w:r>
        <w:rPr>
          <w:b/>
        </w:rPr>
        <w:t>Test R² = 0.1735 (rất thấp)</w:t>
      </w:r>
      <w:r>
        <w:t>.</w:t>
      </w:r>
    </w:p>
    <w:p w14:paraId="382E9D1F" w14:textId="77777777" w:rsidR="00B356BA" w:rsidRDefault="00000000">
      <w:pPr>
        <w:widowControl/>
        <w:numPr>
          <w:ilvl w:val="1"/>
          <w:numId w:val="49"/>
        </w:numPr>
        <w:spacing w:before="0" w:after="0" w:line="240" w:lineRule="auto"/>
      </w:pPr>
      <w:r>
        <w:rPr>
          <w:b/>
        </w:rPr>
        <w:t>MAPE kiểm tra cao:</w:t>
      </w:r>
      <w:r>
        <w:t xml:space="preserve"> Thể hiện sự nhạy cảm với dữ liệu biến động, ví dụ:</w:t>
      </w:r>
    </w:p>
    <w:p w14:paraId="6F4E8A59" w14:textId="77777777" w:rsidR="00B356BA" w:rsidRDefault="00000000">
      <w:pPr>
        <w:widowControl/>
        <w:numPr>
          <w:ilvl w:val="2"/>
          <w:numId w:val="49"/>
        </w:numPr>
        <w:spacing w:before="0" w:after="0" w:line="240" w:lineRule="auto"/>
      </w:pPr>
      <w:r>
        <w:t xml:space="preserve">Cổ phiếu FPT: </w:t>
      </w:r>
      <w:r>
        <w:rPr>
          <w:b/>
        </w:rPr>
        <w:t>Test MAPE = 8.89%</w:t>
      </w:r>
      <w:r>
        <w:t>.</w:t>
      </w:r>
    </w:p>
    <w:p w14:paraId="331E5B3D" w14:textId="77777777" w:rsidR="00B356BA" w:rsidRDefault="00000000">
      <w:pPr>
        <w:widowControl/>
        <w:numPr>
          <w:ilvl w:val="2"/>
          <w:numId w:val="49"/>
        </w:numPr>
        <w:spacing w:before="0" w:after="0" w:line="240" w:lineRule="auto"/>
      </w:pPr>
      <w:r>
        <w:t xml:space="preserve">Cổ phiếu VTP: </w:t>
      </w:r>
      <w:r>
        <w:rPr>
          <w:b/>
        </w:rPr>
        <w:t>Test MAPE = 9.12%</w:t>
      </w:r>
      <w:r>
        <w:t>.</w:t>
      </w:r>
    </w:p>
    <w:p w14:paraId="2E9F0402" w14:textId="77777777" w:rsidR="00B356BA" w:rsidRDefault="00000000">
      <w:pPr>
        <w:widowControl/>
        <w:numPr>
          <w:ilvl w:val="0"/>
          <w:numId w:val="49"/>
        </w:numPr>
        <w:pBdr>
          <w:top w:val="nil"/>
          <w:left w:val="nil"/>
          <w:bottom w:val="nil"/>
          <w:right w:val="nil"/>
          <w:between w:val="nil"/>
        </w:pBdr>
        <w:spacing w:line="240" w:lineRule="auto"/>
      </w:pPr>
      <w:r>
        <w:rPr>
          <w:b/>
          <w:color w:val="000000"/>
        </w:rPr>
        <w:t>Nhận xét:</w:t>
      </w:r>
      <w:r>
        <w:rPr>
          <w:color w:val="000000"/>
        </w:rPr>
        <w:t xml:space="preserve"> LSTM hoạt động tốt trên tập huấn luyện và có tiềm năng trong việc xử lý xu hướng dài hạn. Tuy nhiên, nó dễ bị nhiễu và giảm hiệu suất đáng kể trên tập kiểm tra.</w:t>
      </w:r>
    </w:p>
    <w:p w14:paraId="25699A31" w14:textId="24EAF076" w:rsidR="00B356BA" w:rsidDel="008D65F2" w:rsidRDefault="00B356BA">
      <w:pPr>
        <w:rPr>
          <w:del w:id="2401" w:author="Lien Le" w:date="2024-12-11T16:54:00Z" w16du:dateUtc="2024-12-11T09:54:00Z"/>
        </w:rPr>
      </w:pPr>
    </w:p>
    <w:p w14:paraId="5F4D1EFE" w14:textId="21B670DC" w:rsidR="00B356BA" w:rsidDel="008D65F2" w:rsidRDefault="00B356BA">
      <w:pPr>
        <w:rPr>
          <w:del w:id="2402" w:author="Lien Le" w:date="2024-12-11T16:54:00Z" w16du:dateUtc="2024-12-11T09:54:00Z"/>
        </w:rPr>
      </w:pPr>
    </w:p>
    <w:p w14:paraId="2CAAE445" w14:textId="77777777" w:rsidR="00B356BA" w:rsidRDefault="00000000">
      <w:pPr>
        <w:ind w:firstLine="160"/>
        <w:rPr>
          <w:b/>
        </w:rPr>
      </w:pPr>
      <w:r>
        <w:rPr>
          <w:b/>
        </w:rPr>
        <w:t>Kết luận:</w:t>
      </w:r>
    </w:p>
    <w:p w14:paraId="3303F76B" w14:textId="77777777" w:rsidR="00B356BA" w:rsidRDefault="00000000">
      <w:pPr>
        <w:widowControl/>
        <w:numPr>
          <w:ilvl w:val="0"/>
          <w:numId w:val="51"/>
        </w:numPr>
        <w:spacing w:before="280" w:after="0" w:line="240" w:lineRule="auto"/>
      </w:pPr>
      <w:r>
        <w:rPr>
          <w:b/>
        </w:rPr>
        <w:t>Ridge Regression:</w:t>
      </w:r>
      <w:r>
        <w:t xml:space="preserve"> Tốt nhất tổng quan vì R² cao, MAPE thấp, và sự ổn định trên cả tập huấn luyện và kiểm tra.</w:t>
      </w:r>
    </w:p>
    <w:p w14:paraId="3A37A13C" w14:textId="77777777" w:rsidR="00B356BA" w:rsidRDefault="00000000">
      <w:pPr>
        <w:widowControl/>
        <w:numPr>
          <w:ilvl w:val="0"/>
          <w:numId w:val="51"/>
        </w:numPr>
        <w:spacing w:before="0" w:after="0" w:line="240" w:lineRule="auto"/>
      </w:pPr>
      <w:r>
        <w:rPr>
          <w:b/>
        </w:rPr>
        <w:t>LSTM:</w:t>
      </w:r>
      <w:r>
        <w:t xml:space="preserve"> Hiệu quả với xu hướng dài hạn nhưng cần cải thiện khả năng tổng quát hóa để xử lý dữ liệu biến động.</w:t>
      </w:r>
    </w:p>
    <w:p w14:paraId="03313AB7" w14:textId="77777777" w:rsidR="00B356BA" w:rsidRDefault="00000000">
      <w:pPr>
        <w:widowControl/>
        <w:numPr>
          <w:ilvl w:val="0"/>
          <w:numId w:val="51"/>
        </w:numPr>
        <w:spacing w:before="0" w:after="280" w:line="240" w:lineRule="auto"/>
      </w:pPr>
      <w:r>
        <w:rPr>
          <w:b/>
        </w:rPr>
        <w:t>ARIMA:</w:t>
      </w:r>
      <w:r>
        <w:t xml:space="preserve"> Chỉ phù hợp với dữ liệu tĩnh hoặc ít biến động; hiệu suất kiểm tra rất kém trên dữ liệu phức tạp.</w:t>
      </w:r>
    </w:p>
    <w:p w14:paraId="12A62FA3" w14:textId="77777777" w:rsidR="00B356BA" w:rsidRDefault="00B356BA">
      <w:pPr>
        <w:pStyle w:val="Heading4"/>
        <w:keepNext w:val="0"/>
        <w:keepLines w:val="0"/>
        <w:rPr>
          <w:sz w:val="26"/>
          <w:szCs w:val="26"/>
        </w:rPr>
      </w:pPr>
      <w:bookmarkStart w:id="2403" w:name="_heading=h.kyghg74x6zpg" w:colFirst="0" w:colLast="0"/>
      <w:bookmarkEnd w:id="2403"/>
    </w:p>
    <w:p w14:paraId="0C7E39B1" w14:textId="77777777" w:rsidR="00B356BA" w:rsidRDefault="00B356BA">
      <w:pPr>
        <w:spacing w:before="0" w:after="240"/>
      </w:pPr>
    </w:p>
    <w:p w14:paraId="7F9C7338" w14:textId="77777777" w:rsidR="008D65F2" w:rsidRDefault="008D65F2">
      <w:pPr>
        <w:rPr>
          <w:ins w:id="2404" w:author="Lien Le" w:date="2024-12-11T16:54:00Z" w16du:dateUtc="2024-12-11T09:54:00Z"/>
          <w:b/>
          <w:sz w:val="32"/>
          <w:szCs w:val="32"/>
        </w:rPr>
      </w:pPr>
      <w:ins w:id="2405" w:author="Lien Le" w:date="2024-12-11T16:54:00Z" w16du:dateUtc="2024-12-11T09:54:00Z">
        <w:r>
          <w:br w:type="page"/>
        </w:r>
      </w:ins>
    </w:p>
    <w:p w14:paraId="6177EBA1" w14:textId="6BB0FB10" w:rsidR="00B356BA" w:rsidRDefault="00000000">
      <w:pPr>
        <w:pStyle w:val="Heading1"/>
        <w:ind w:firstLine="160"/>
        <w:rPr>
          <w:ins w:id="2406" w:author="Lien Le" w:date="2024-12-11T16:55:00Z" w16du:dateUtc="2024-12-11T09:55:00Z"/>
          <w:lang w:val="en-US"/>
        </w:rPr>
      </w:pPr>
      <w:bookmarkStart w:id="2407" w:name="_Toc184828860"/>
      <w:r>
        <w:lastRenderedPageBreak/>
        <w:t>CHƯƠNG 7: ĐÁNH GIÁ KẾT QUẢ VÀ ỨNG DỤNG THỰC TẾ</w:t>
      </w:r>
      <w:bookmarkEnd w:id="2407"/>
    </w:p>
    <w:p w14:paraId="14487963" w14:textId="77777777" w:rsidR="008D65F2" w:rsidRPr="008D65F2" w:rsidRDefault="008D65F2" w:rsidP="008D65F2">
      <w:pPr>
        <w:rPr>
          <w:lang w:val="en-US"/>
          <w:rPrChange w:id="2408" w:author="Lien Le" w:date="2024-12-11T16:55:00Z" w16du:dateUtc="2024-12-11T09:55:00Z">
            <w:rPr/>
          </w:rPrChange>
        </w:rPr>
        <w:pPrChange w:id="2409" w:author="Lien Le" w:date="2024-12-11T16:55:00Z" w16du:dateUtc="2024-12-11T09:55:00Z">
          <w:pPr>
            <w:pStyle w:val="Heading1"/>
            <w:ind w:firstLine="160"/>
          </w:pPr>
        </w:pPrChange>
      </w:pPr>
    </w:p>
    <w:p w14:paraId="50975F65" w14:textId="0A8AE7FA" w:rsidR="00B356BA" w:rsidRDefault="00000000">
      <w:pPr>
        <w:pStyle w:val="Heading2"/>
      </w:pPr>
      <w:bookmarkStart w:id="2410" w:name="_Toc184828861"/>
      <w:r>
        <w:t xml:space="preserve">7.1 </w:t>
      </w:r>
      <w:ins w:id="2411" w:author="Lien Le" w:date="2024-12-11T16:55:00Z" w16du:dateUtc="2024-12-11T09:55:00Z">
        <w:r w:rsidR="008D65F2">
          <w:rPr>
            <w:lang w:val="en-US"/>
          </w:rPr>
          <w:t xml:space="preserve">Kết quả thu được từ ứng dụng kỹ thuật </w:t>
        </w:r>
      </w:ins>
      <w:r>
        <w:t>Pair Trading và Reversal Trading</w:t>
      </w:r>
      <w:bookmarkEnd w:id="2410"/>
      <w:r>
        <w:t xml:space="preserve"> </w:t>
      </w:r>
      <w:del w:id="2412" w:author="Lien Le" w:date="2024-12-11T16:55:00Z" w16du:dateUtc="2024-12-11T09:55:00Z">
        <w:r w:rsidDel="008D65F2">
          <w:delText>truyền thống (đã thực hiện ở chương 4)</w:delText>
        </w:r>
      </w:del>
    </w:p>
    <w:p w14:paraId="5A3392B6" w14:textId="77777777" w:rsidR="00B356BA" w:rsidRDefault="00000000" w:rsidP="008D65F2">
      <w:pPr>
        <w:widowControl/>
        <w:pBdr>
          <w:top w:val="nil"/>
          <w:left w:val="nil"/>
          <w:bottom w:val="nil"/>
          <w:right w:val="nil"/>
          <w:between w:val="nil"/>
        </w:pBdr>
        <w:spacing w:line="360" w:lineRule="auto"/>
        <w:ind w:firstLine="720"/>
        <w:jc w:val="both"/>
        <w:pPrChange w:id="2413" w:author="Lien Le" w:date="2024-12-11T16:55:00Z" w16du:dateUtc="2024-12-11T09:55:00Z">
          <w:pPr>
            <w:widowControl/>
            <w:pBdr>
              <w:top w:val="nil"/>
              <w:left w:val="nil"/>
              <w:bottom w:val="nil"/>
              <w:right w:val="nil"/>
              <w:between w:val="nil"/>
            </w:pBdr>
            <w:spacing w:line="240" w:lineRule="auto"/>
            <w:ind w:firstLine="720"/>
          </w:pPr>
        </w:pPrChange>
      </w:pPr>
      <w:r>
        <w:rPr>
          <w:color w:val="000000"/>
        </w:rPr>
        <w:t xml:space="preserve">Chúng ta sẽ tóm tắt ngắn gọn hai chiến lược giao dịch </w:t>
      </w:r>
      <w:r>
        <w:rPr>
          <w:b/>
          <w:color w:val="000000"/>
        </w:rPr>
        <w:t>Pair Trading</w:t>
      </w:r>
      <w:r>
        <w:rPr>
          <w:color w:val="000000"/>
        </w:rPr>
        <w:t xml:space="preserve"> và </w:t>
      </w:r>
      <w:r>
        <w:rPr>
          <w:b/>
          <w:color w:val="000000"/>
        </w:rPr>
        <w:t>Reversal Trading</w:t>
      </w:r>
      <w:r>
        <w:rPr>
          <w:color w:val="000000"/>
        </w:rPr>
        <w:t xml:space="preserve"> đã được triển khai ở Chương 4, cùng với hai cặp cổ phiếu tiêu biểu được sử dụng trong từng chiến lược.</w:t>
      </w:r>
    </w:p>
    <w:p w14:paraId="079034F9" w14:textId="77777777" w:rsidR="00B356BA" w:rsidRDefault="00000000">
      <w:pPr>
        <w:pStyle w:val="Heading3"/>
      </w:pPr>
      <w:bookmarkStart w:id="2414" w:name="_Toc184828862"/>
      <w:r>
        <w:t>7.1.1 Pair Trading với cặp cổ phiếu FPT-CMG</w:t>
      </w:r>
      <w:bookmarkEnd w:id="2414"/>
    </w:p>
    <w:p w14:paraId="424CFAAA" w14:textId="77777777" w:rsidR="00B356BA" w:rsidRDefault="00000000">
      <w:pPr>
        <w:widowControl/>
        <w:pBdr>
          <w:top w:val="nil"/>
          <w:left w:val="nil"/>
          <w:bottom w:val="nil"/>
          <w:right w:val="nil"/>
          <w:between w:val="nil"/>
        </w:pBdr>
        <w:spacing w:line="240" w:lineRule="auto"/>
        <w:ind w:firstLine="720"/>
        <w:rPr>
          <w:color w:val="000000"/>
        </w:rPr>
      </w:pPr>
      <w:r>
        <w:rPr>
          <w:b/>
          <w:color w:val="000000"/>
        </w:rPr>
        <w:t>Chiến lược Pair Trading</w:t>
      </w:r>
      <w:r>
        <w:rPr>
          <w:color w:val="000000"/>
        </w:rPr>
        <w:t xml:space="preserve"> dựa trên mối tương quan dương mạnh giữa hai cổ phiếu để khai thác sự chênh lệch giá tạm thời.</w:t>
      </w:r>
    </w:p>
    <w:tbl>
      <w:tblPr>
        <w:tblStyle w:val="aff2"/>
        <w:tblW w:w="9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0"/>
        <w:gridCol w:w="7400"/>
      </w:tblGrid>
      <w:tr w:rsidR="00B356BA" w14:paraId="4D63CDF6" w14:textId="77777777">
        <w:trPr>
          <w:tblHeader/>
        </w:trPr>
        <w:tc>
          <w:tcPr>
            <w:tcW w:w="2290" w:type="dxa"/>
            <w:vAlign w:val="center"/>
          </w:tcPr>
          <w:p w14:paraId="1E392D2B" w14:textId="77777777" w:rsidR="00B356BA" w:rsidRDefault="00000000">
            <w:pPr>
              <w:jc w:val="center"/>
              <w:rPr>
                <w:b/>
              </w:rPr>
            </w:pPr>
            <w:r>
              <w:rPr>
                <w:b/>
              </w:rPr>
              <w:t>Tiêu chí</w:t>
            </w:r>
          </w:p>
        </w:tc>
        <w:tc>
          <w:tcPr>
            <w:tcW w:w="7400" w:type="dxa"/>
            <w:vAlign w:val="center"/>
          </w:tcPr>
          <w:p w14:paraId="12868332" w14:textId="77777777" w:rsidR="00B356BA" w:rsidRDefault="00000000">
            <w:pPr>
              <w:jc w:val="center"/>
              <w:rPr>
                <w:b/>
              </w:rPr>
            </w:pPr>
            <w:r>
              <w:rPr>
                <w:b/>
              </w:rPr>
              <w:t>Thông tin</w:t>
            </w:r>
          </w:p>
        </w:tc>
      </w:tr>
      <w:tr w:rsidR="00B356BA" w14:paraId="47368533" w14:textId="77777777">
        <w:tc>
          <w:tcPr>
            <w:tcW w:w="2290" w:type="dxa"/>
            <w:vAlign w:val="center"/>
          </w:tcPr>
          <w:p w14:paraId="08E12412" w14:textId="77777777" w:rsidR="00B356BA" w:rsidRDefault="00000000">
            <w:r>
              <w:rPr>
                <w:b/>
              </w:rPr>
              <w:t>Cặp cổ phiếu</w:t>
            </w:r>
          </w:p>
        </w:tc>
        <w:tc>
          <w:tcPr>
            <w:tcW w:w="7400" w:type="dxa"/>
            <w:vAlign w:val="center"/>
          </w:tcPr>
          <w:p w14:paraId="403187E0" w14:textId="77777777" w:rsidR="00B356BA" w:rsidRDefault="00000000">
            <w:r>
              <w:t>FPT và CMG</w:t>
            </w:r>
          </w:p>
        </w:tc>
      </w:tr>
      <w:tr w:rsidR="00B356BA" w14:paraId="5D8C2B3A" w14:textId="77777777">
        <w:tc>
          <w:tcPr>
            <w:tcW w:w="2290" w:type="dxa"/>
            <w:vAlign w:val="center"/>
          </w:tcPr>
          <w:p w14:paraId="11A0D3CA" w14:textId="77777777" w:rsidR="00B356BA" w:rsidRDefault="00000000">
            <w:r>
              <w:rPr>
                <w:b/>
              </w:rPr>
              <w:t>Giá trung bình cổ phiếu</w:t>
            </w:r>
          </w:p>
        </w:tc>
        <w:tc>
          <w:tcPr>
            <w:tcW w:w="7400" w:type="dxa"/>
            <w:vAlign w:val="center"/>
          </w:tcPr>
          <w:p w14:paraId="61E9B330" w14:textId="77777777" w:rsidR="00B356BA" w:rsidRDefault="00000000">
            <w:r>
              <w:t xml:space="preserve">FPT: 89,112 VND </w:t>
            </w:r>
            <w:r>
              <w:br/>
              <w:t>CMG: 42,353 VND</w:t>
            </w:r>
          </w:p>
        </w:tc>
      </w:tr>
      <w:tr w:rsidR="00B356BA" w14:paraId="46FA6282" w14:textId="77777777">
        <w:tc>
          <w:tcPr>
            <w:tcW w:w="2290" w:type="dxa"/>
            <w:vAlign w:val="center"/>
          </w:tcPr>
          <w:p w14:paraId="65633466" w14:textId="77777777" w:rsidR="00B356BA" w:rsidRDefault="00000000">
            <w:r>
              <w:rPr>
                <w:b/>
              </w:rPr>
              <w:t>Quy mô giao dịch</w:t>
            </w:r>
          </w:p>
        </w:tc>
        <w:tc>
          <w:tcPr>
            <w:tcW w:w="7400" w:type="dxa"/>
            <w:vAlign w:val="center"/>
          </w:tcPr>
          <w:p w14:paraId="29DE0F36" w14:textId="77777777" w:rsidR="00B356BA" w:rsidRDefault="00000000">
            <w:r>
              <w:t>Mua 1,000 cổ phiếu mỗi loại</w:t>
            </w:r>
          </w:p>
        </w:tc>
      </w:tr>
      <w:tr w:rsidR="00B356BA" w14:paraId="4A3B749D" w14:textId="77777777">
        <w:tc>
          <w:tcPr>
            <w:tcW w:w="2290" w:type="dxa"/>
            <w:vAlign w:val="center"/>
          </w:tcPr>
          <w:p w14:paraId="0EA1F18B" w14:textId="77777777" w:rsidR="00B356BA" w:rsidRDefault="00000000">
            <w:r>
              <w:rPr>
                <w:b/>
              </w:rPr>
              <w:t>Thời gian kiểm định</w:t>
            </w:r>
          </w:p>
        </w:tc>
        <w:tc>
          <w:tcPr>
            <w:tcW w:w="7400" w:type="dxa"/>
            <w:vAlign w:val="center"/>
          </w:tcPr>
          <w:p w14:paraId="75BC0C94" w14:textId="77777777" w:rsidR="00B356BA" w:rsidRDefault="00000000">
            <w:r>
              <w:t>100 ngày giao dịch tiếp theo</w:t>
            </w:r>
          </w:p>
        </w:tc>
      </w:tr>
      <w:tr w:rsidR="00B356BA" w14:paraId="55203770" w14:textId="77777777">
        <w:tc>
          <w:tcPr>
            <w:tcW w:w="2290" w:type="dxa"/>
            <w:vAlign w:val="center"/>
          </w:tcPr>
          <w:p w14:paraId="65F585C5" w14:textId="77777777" w:rsidR="00B356BA" w:rsidRDefault="00000000">
            <w:r>
              <w:rPr>
                <w:b/>
              </w:rPr>
              <w:t>Chiến lược giao dịch</w:t>
            </w:r>
          </w:p>
        </w:tc>
        <w:tc>
          <w:tcPr>
            <w:tcW w:w="7400" w:type="dxa"/>
            <w:vAlign w:val="center"/>
          </w:tcPr>
          <w:p w14:paraId="1719D57F" w14:textId="77777777" w:rsidR="00B356BA" w:rsidRDefault="00000000">
            <w:r>
              <w:t xml:space="preserve">- </w:t>
            </w:r>
            <w:r>
              <w:rPr>
                <w:b/>
              </w:rPr>
              <w:t>Entry Point</w:t>
            </w:r>
            <w:r>
              <w:t xml:space="preserve">: Mở vị thế khi spread vượt quá ±2 độ lệch chuẩn. </w:t>
            </w:r>
            <w:r>
              <w:br/>
              <w:t xml:space="preserve">- </w:t>
            </w:r>
            <w:r>
              <w:rPr>
                <w:b/>
              </w:rPr>
              <w:t>Exit Point</w:t>
            </w:r>
            <w:r>
              <w:t xml:space="preserve">: Đóng vị thế khi spread quay về mức trung bình. </w:t>
            </w:r>
            <w:r>
              <w:br/>
              <w:t xml:space="preserve">- </w:t>
            </w:r>
            <w:r>
              <w:rPr>
                <w:b/>
              </w:rPr>
              <w:t>Chốt lời/cắt lỗ</w:t>
            </w:r>
            <w:r>
              <w:t xml:space="preserve">: </w:t>
            </w:r>
            <w:r>
              <w:br/>
              <w:t xml:space="preserve">  - </w:t>
            </w:r>
            <w:r>
              <w:rPr>
                <w:b/>
              </w:rPr>
              <w:t>Chiến lược 1</w:t>
            </w:r>
            <w:r>
              <w:t xml:space="preserve">: Không áp dụng chốt lời hoặc cắt lỗ. </w:t>
            </w:r>
            <w:r>
              <w:br/>
              <w:t xml:space="preserve">  - </w:t>
            </w:r>
            <w:r>
              <w:rPr>
                <w:b/>
              </w:rPr>
              <w:t>Chiến lược 2</w:t>
            </w:r>
            <w:r>
              <w:t>: Áp dụng ngưỡng chốt lời ±7,000,000 VND và cắt lỗ -4,000,000 VND.</w:t>
            </w:r>
          </w:p>
        </w:tc>
      </w:tr>
    </w:tbl>
    <w:p w14:paraId="4FFB9668" w14:textId="175B8AB0" w:rsidR="00B356BA" w:rsidDel="008D65F2" w:rsidRDefault="00000000">
      <w:pPr>
        <w:rPr>
          <w:del w:id="2415" w:author="Lien Le" w:date="2024-12-11T16:56:00Z" w16du:dateUtc="2024-12-11T09:56:00Z"/>
        </w:rPr>
      </w:pPr>
      <w:del w:id="2416" w:author="Lien Le" w:date="2024-12-11T16:56:00Z" w16du:dateUtc="2024-12-11T09:56:00Z">
        <w:r w:rsidDel="008D65F2">
          <w:pict w14:anchorId="480D5505">
            <v:rect id="_x0000_i1025" style="width:0;height:1.5pt" o:hralign="center" o:hrstd="t" o:hr="t" fillcolor="#a0a0a0" stroked="f"/>
          </w:pict>
        </w:r>
      </w:del>
    </w:p>
    <w:p w14:paraId="5EC5AD4C" w14:textId="77777777" w:rsidR="008D65F2" w:rsidRDefault="008D65F2">
      <w:pPr>
        <w:pStyle w:val="Heading3"/>
        <w:rPr>
          <w:ins w:id="2417" w:author="Lien Le" w:date="2024-12-11T16:56:00Z" w16du:dateUtc="2024-12-11T09:56:00Z"/>
          <w:lang w:val="en-US"/>
        </w:rPr>
      </w:pPr>
    </w:p>
    <w:p w14:paraId="01C60201" w14:textId="0D966C4E" w:rsidR="00B356BA" w:rsidRDefault="00000000">
      <w:pPr>
        <w:pStyle w:val="Heading3"/>
      </w:pPr>
      <w:bookmarkStart w:id="2418" w:name="_Toc184828863"/>
      <w:r>
        <w:t>7.1.2 Reversal Trading với cặp cổ phiếu VGI-VTL</w:t>
      </w:r>
      <w:bookmarkEnd w:id="2418"/>
    </w:p>
    <w:p w14:paraId="24479B42" w14:textId="77777777" w:rsidR="00B356BA" w:rsidRDefault="00000000">
      <w:pPr>
        <w:widowControl/>
        <w:pBdr>
          <w:top w:val="nil"/>
          <w:left w:val="nil"/>
          <w:bottom w:val="nil"/>
          <w:right w:val="nil"/>
          <w:between w:val="nil"/>
        </w:pBdr>
        <w:spacing w:line="240" w:lineRule="auto"/>
        <w:ind w:firstLine="720"/>
        <w:rPr>
          <w:color w:val="000000"/>
        </w:rPr>
      </w:pPr>
      <w:r>
        <w:rPr>
          <w:b/>
          <w:color w:val="000000"/>
        </w:rPr>
        <w:t>Chiến lược Reversal Trading</w:t>
      </w:r>
      <w:r>
        <w:rPr>
          <w:color w:val="000000"/>
        </w:rPr>
        <w:t xml:space="preserve"> tận dụng mối tương quan âm mạnh giữa hai cổ phiếu để khai thác các cơ hội đảo chiều giá.</w:t>
      </w:r>
    </w:p>
    <w:tbl>
      <w:tblPr>
        <w:tblStyle w:val="aff3"/>
        <w:tblW w:w="9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7"/>
        <w:gridCol w:w="7723"/>
      </w:tblGrid>
      <w:tr w:rsidR="00B356BA" w14:paraId="2F3D932C" w14:textId="77777777">
        <w:trPr>
          <w:tblHeader/>
        </w:trPr>
        <w:tc>
          <w:tcPr>
            <w:tcW w:w="1967" w:type="dxa"/>
            <w:vAlign w:val="center"/>
          </w:tcPr>
          <w:p w14:paraId="6A1C03F9" w14:textId="77777777" w:rsidR="00B356BA" w:rsidRDefault="00000000">
            <w:pPr>
              <w:jc w:val="center"/>
              <w:rPr>
                <w:b/>
              </w:rPr>
            </w:pPr>
            <w:r>
              <w:rPr>
                <w:b/>
              </w:rPr>
              <w:lastRenderedPageBreak/>
              <w:t>Tiêu chí</w:t>
            </w:r>
          </w:p>
        </w:tc>
        <w:tc>
          <w:tcPr>
            <w:tcW w:w="7723" w:type="dxa"/>
            <w:vAlign w:val="center"/>
          </w:tcPr>
          <w:p w14:paraId="4FD165DC" w14:textId="77777777" w:rsidR="00B356BA" w:rsidRDefault="00000000">
            <w:pPr>
              <w:jc w:val="center"/>
              <w:rPr>
                <w:b/>
              </w:rPr>
            </w:pPr>
            <w:r>
              <w:rPr>
                <w:b/>
              </w:rPr>
              <w:t>Thông tin</w:t>
            </w:r>
          </w:p>
        </w:tc>
      </w:tr>
      <w:tr w:rsidR="00B356BA" w14:paraId="0D8ABDD1" w14:textId="77777777">
        <w:tc>
          <w:tcPr>
            <w:tcW w:w="1967" w:type="dxa"/>
            <w:vAlign w:val="center"/>
          </w:tcPr>
          <w:p w14:paraId="6843C830" w14:textId="77777777" w:rsidR="00B356BA" w:rsidRDefault="00000000">
            <w:r>
              <w:rPr>
                <w:b/>
              </w:rPr>
              <w:t>Cặp cổ phiếu</w:t>
            </w:r>
          </w:p>
        </w:tc>
        <w:tc>
          <w:tcPr>
            <w:tcW w:w="7723" w:type="dxa"/>
            <w:vAlign w:val="center"/>
          </w:tcPr>
          <w:p w14:paraId="0B63C50A" w14:textId="77777777" w:rsidR="00B356BA" w:rsidRDefault="00000000">
            <w:r>
              <w:t>VGI và VTL</w:t>
            </w:r>
          </w:p>
        </w:tc>
      </w:tr>
      <w:tr w:rsidR="00B356BA" w14:paraId="61229F1D" w14:textId="77777777">
        <w:tc>
          <w:tcPr>
            <w:tcW w:w="1967" w:type="dxa"/>
            <w:vAlign w:val="center"/>
          </w:tcPr>
          <w:p w14:paraId="1EA0C2B6" w14:textId="77777777" w:rsidR="00B356BA" w:rsidRDefault="00000000">
            <w:r>
              <w:rPr>
                <w:b/>
              </w:rPr>
              <w:t>Tương quan</w:t>
            </w:r>
          </w:p>
        </w:tc>
        <w:tc>
          <w:tcPr>
            <w:tcW w:w="7723" w:type="dxa"/>
            <w:vAlign w:val="center"/>
          </w:tcPr>
          <w:p w14:paraId="185A740C" w14:textId="77777777" w:rsidR="00B356BA" w:rsidRDefault="00000000">
            <w:r>
              <w:t>-0.922 (âm mạnh)</w:t>
            </w:r>
          </w:p>
        </w:tc>
      </w:tr>
      <w:tr w:rsidR="00B356BA" w14:paraId="0D73E202" w14:textId="77777777">
        <w:tc>
          <w:tcPr>
            <w:tcW w:w="1967" w:type="dxa"/>
            <w:vAlign w:val="center"/>
          </w:tcPr>
          <w:p w14:paraId="083F0291" w14:textId="77777777" w:rsidR="00B356BA" w:rsidRDefault="00000000">
            <w:r>
              <w:rPr>
                <w:b/>
              </w:rPr>
              <w:t>Quy mô giao dịch</w:t>
            </w:r>
          </w:p>
        </w:tc>
        <w:tc>
          <w:tcPr>
            <w:tcW w:w="7723" w:type="dxa"/>
            <w:vAlign w:val="center"/>
          </w:tcPr>
          <w:p w14:paraId="74521EC8" w14:textId="77777777" w:rsidR="00B356BA" w:rsidRDefault="00000000">
            <w:r>
              <w:t>Mua 1,000 cổ phiếu mỗi loại</w:t>
            </w:r>
          </w:p>
        </w:tc>
      </w:tr>
      <w:tr w:rsidR="00B356BA" w14:paraId="17AC084F" w14:textId="77777777">
        <w:tc>
          <w:tcPr>
            <w:tcW w:w="1967" w:type="dxa"/>
            <w:vAlign w:val="center"/>
          </w:tcPr>
          <w:p w14:paraId="31B22A3D" w14:textId="77777777" w:rsidR="00B356BA" w:rsidRDefault="00000000">
            <w:r>
              <w:rPr>
                <w:b/>
              </w:rPr>
              <w:t>Thời gian kiểm định</w:t>
            </w:r>
          </w:p>
        </w:tc>
        <w:tc>
          <w:tcPr>
            <w:tcW w:w="7723" w:type="dxa"/>
            <w:vAlign w:val="center"/>
          </w:tcPr>
          <w:p w14:paraId="1B0B32E4" w14:textId="77777777" w:rsidR="00B356BA" w:rsidRDefault="00000000">
            <w:r>
              <w:t>100 ngày giao dịch tiếp theo</w:t>
            </w:r>
          </w:p>
        </w:tc>
      </w:tr>
      <w:tr w:rsidR="00B356BA" w14:paraId="33505520" w14:textId="77777777">
        <w:tc>
          <w:tcPr>
            <w:tcW w:w="1967" w:type="dxa"/>
            <w:vAlign w:val="center"/>
          </w:tcPr>
          <w:p w14:paraId="3DC76A02" w14:textId="77777777" w:rsidR="00B356BA" w:rsidRDefault="00000000">
            <w:r>
              <w:rPr>
                <w:b/>
              </w:rPr>
              <w:t>Chiến lược giao dịch</w:t>
            </w:r>
          </w:p>
        </w:tc>
        <w:tc>
          <w:tcPr>
            <w:tcW w:w="7723" w:type="dxa"/>
            <w:vAlign w:val="center"/>
          </w:tcPr>
          <w:p w14:paraId="263AA81E" w14:textId="77777777" w:rsidR="00B356BA" w:rsidRDefault="00000000">
            <w:r>
              <w:t xml:space="preserve">- </w:t>
            </w:r>
            <w:r>
              <w:rPr>
                <w:b/>
              </w:rPr>
              <w:t>Entry Point</w:t>
            </w:r>
            <w:r>
              <w:t xml:space="preserve">: Mở vị thế khi một cổ phiếu tăng hoặc giảm mạnh vượt ±2 độ lệch chuẩn (z-score). </w:t>
            </w:r>
            <w:r>
              <w:br/>
              <w:t xml:space="preserve">- </w:t>
            </w:r>
            <w:r>
              <w:rPr>
                <w:b/>
              </w:rPr>
              <w:t>Exit Point</w:t>
            </w:r>
            <w:r>
              <w:t xml:space="preserve">: Đóng vị thế khi z-score quay về gần 0. </w:t>
            </w:r>
            <w:r>
              <w:br/>
              <w:t xml:space="preserve">- </w:t>
            </w:r>
            <w:r>
              <w:rPr>
                <w:b/>
              </w:rPr>
              <w:t>Stop Loss</w:t>
            </w:r>
            <w:r>
              <w:t>: Áp dụng khi z-score vượt ±3 độ lệch chuẩn để giảm thiểu lỗ.</w:t>
            </w:r>
          </w:p>
        </w:tc>
      </w:tr>
    </w:tbl>
    <w:p w14:paraId="2BDE7861" w14:textId="77777777" w:rsidR="00B356BA" w:rsidRDefault="00B356BA">
      <w:pPr>
        <w:spacing w:before="0"/>
        <w:rPr>
          <w:b/>
        </w:rPr>
      </w:pPr>
    </w:p>
    <w:p w14:paraId="10BCED38" w14:textId="4AAB9C08" w:rsidR="00B356BA" w:rsidRDefault="00000000" w:rsidP="008D65F2">
      <w:pPr>
        <w:pStyle w:val="Heading2"/>
        <w:pPrChange w:id="2419" w:author="Lien Le" w:date="2024-12-11T16:56:00Z" w16du:dateUtc="2024-12-11T09:56:00Z">
          <w:pPr>
            <w:pStyle w:val="Heading2"/>
            <w:jc w:val="left"/>
          </w:pPr>
        </w:pPrChange>
      </w:pPr>
      <w:bookmarkStart w:id="2420" w:name="_Toc184828864"/>
      <w:r>
        <w:t xml:space="preserve">7.2 </w:t>
      </w:r>
      <w:ins w:id="2421" w:author="Lien Le" w:date="2024-12-11T16:56:00Z" w16du:dateUtc="2024-12-11T09:56:00Z">
        <w:r w:rsidR="008D65F2">
          <w:rPr>
            <w:lang w:val="en-US"/>
          </w:rPr>
          <w:t>K</w:t>
        </w:r>
        <w:r w:rsidR="008D65F2">
          <w:t xml:space="preserve">ết hợp </w:t>
        </w:r>
      </w:ins>
      <w:r>
        <w:t xml:space="preserve">Pair Trading và Reversal Trading </w:t>
      </w:r>
      <w:del w:id="2422" w:author="Lien Le" w:date="2024-12-11T16:56:00Z" w16du:dateUtc="2024-12-11T09:56:00Z">
        <w:r w:rsidDel="008D65F2">
          <w:delText xml:space="preserve">kết hợp </w:delText>
        </w:r>
      </w:del>
      <w:r>
        <w:t>với mô hình dự báo Ridge Regression</w:t>
      </w:r>
      <w:bookmarkEnd w:id="2420"/>
    </w:p>
    <w:p w14:paraId="3AE537DD" w14:textId="77777777" w:rsidR="00B356BA" w:rsidRDefault="00000000" w:rsidP="008D65F2">
      <w:pPr>
        <w:widowControl/>
        <w:pBdr>
          <w:top w:val="nil"/>
          <w:left w:val="nil"/>
          <w:bottom w:val="nil"/>
          <w:right w:val="nil"/>
          <w:between w:val="nil"/>
        </w:pBdr>
        <w:spacing w:line="360" w:lineRule="auto"/>
        <w:ind w:firstLine="720"/>
        <w:jc w:val="both"/>
        <w:rPr>
          <w:color w:val="000000"/>
        </w:rPr>
        <w:pPrChange w:id="2423" w:author="Lien Le" w:date="2024-12-11T16:56:00Z" w16du:dateUtc="2024-12-11T09:56:00Z">
          <w:pPr>
            <w:widowControl/>
            <w:pBdr>
              <w:top w:val="nil"/>
              <w:left w:val="nil"/>
              <w:bottom w:val="nil"/>
              <w:right w:val="nil"/>
              <w:between w:val="nil"/>
            </w:pBdr>
            <w:spacing w:line="240" w:lineRule="auto"/>
            <w:ind w:firstLine="720"/>
          </w:pPr>
        </w:pPrChange>
      </w:pPr>
      <w:r>
        <w:rPr>
          <w:color w:val="000000"/>
        </w:rPr>
        <w:t xml:space="preserve">Trong phần này, chúng ta sẽ phân tích chi tiết cách kết hợp hai chiến lược </w:t>
      </w:r>
      <w:r>
        <w:rPr>
          <w:b/>
          <w:color w:val="000000"/>
        </w:rPr>
        <w:t>Pair Trading</w:t>
      </w:r>
      <w:r>
        <w:rPr>
          <w:color w:val="000000"/>
        </w:rPr>
        <w:t xml:space="preserve"> và </w:t>
      </w:r>
      <w:r>
        <w:rPr>
          <w:b/>
          <w:color w:val="000000"/>
        </w:rPr>
        <w:t>Reversal Trading</w:t>
      </w:r>
      <w:r>
        <w:rPr>
          <w:color w:val="000000"/>
        </w:rPr>
        <w:t xml:space="preserve"> với mô hình dự báo </w:t>
      </w:r>
      <w:r>
        <w:rPr>
          <w:b/>
          <w:color w:val="000000"/>
        </w:rPr>
        <w:t>Ridge Regression</w:t>
      </w:r>
      <w:r>
        <w:rPr>
          <w:color w:val="000000"/>
        </w:rPr>
        <w:t>. Việc kết hợp này nhằm mục đích tối ưu hóa hiệu quả giao dịch bằng cách sử dụng khả năng dự báo của Ridge Regression để đưa ra các quyết định giao dịch chính xác hơn.</w:t>
      </w:r>
    </w:p>
    <w:p w14:paraId="069CEDCF" w14:textId="55D367EC" w:rsidR="00B356BA" w:rsidDel="008D65F2" w:rsidRDefault="00B356BA">
      <w:pPr>
        <w:pStyle w:val="Heading3"/>
        <w:rPr>
          <w:del w:id="2424" w:author="Lien Le" w:date="2024-12-11T16:56:00Z" w16du:dateUtc="2024-12-11T09:56:00Z"/>
        </w:rPr>
      </w:pPr>
      <w:bookmarkStart w:id="2425" w:name="_heading=h.fiwl7vfpvv9w" w:colFirst="0" w:colLast="0"/>
      <w:bookmarkEnd w:id="2425"/>
    </w:p>
    <w:p w14:paraId="4D5BCD7A" w14:textId="5B2D4141" w:rsidR="00B356BA" w:rsidDel="008D65F2" w:rsidRDefault="00B356BA">
      <w:pPr>
        <w:pStyle w:val="Heading3"/>
        <w:rPr>
          <w:del w:id="2426" w:author="Lien Le" w:date="2024-12-11T16:56:00Z" w16du:dateUtc="2024-12-11T09:56:00Z"/>
        </w:rPr>
      </w:pPr>
      <w:bookmarkStart w:id="2427" w:name="_heading=h.wkkkiyovkcrm" w:colFirst="0" w:colLast="0"/>
      <w:bookmarkEnd w:id="2427"/>
    </w:p>
    <w:p w14:paraId="55E6B2C3" w14:textId="77777777" w:rsidR="00B356BA" w:rsidRDefault="00000000">
      <w:pPr>
        <w:pStyle w:val="Heading3"/>
      </w:pPr>
      <w:bookmarkStart w:id="2428" w:name="_Toc184828865"/>
      <w:r>
        <w:t>7.2.1 Cách thức kiểm nghiệm</w:t>
      </w:r>
      <w:bookmarkEnd w:id="2428"/>
    </w:p>
    <w:p w14:paraId="0E64BCD5" w14:textId="77777777" w:rsidR="00B356BA" w:rsidRDefault="00000000">
      <w:pPr>
        <w:widowControl/>
        <w:pBdr>
          <w:top w:val="nil"/>
          <w:left w:val="nil"/>
          <w:bottom w:val="nil"/>
          <w:right w:val="nil"/>
          <w:between w:val="nil"/>
        </w:pBdr>
        <w:spacing w:line="240" w:lineRule="auto"/>
        <w:ind w:firstLine="720"/>
        <w:rPr>
          <w:color w:val="000000"/>
        </w:rPr>
      </w:pPr>
      <w:r>
        <w:rPr>
          <w:color w:val="000000"/>
        </w:rPr>
        <w:t>Để đánh giá hiệu quả của việc kết hợp các chiến lược giao dịch truyền thống với mô hình dự báo Ridge Regression, chúng ta tiến hành thực hiện các bước kiểm nghiệm sau:</w:t>
      </w:r>
    </w:p>
    <w:p w14:paraId="49ACF0A0" w14:textId="77777777" w:rsidR="00B356BA" w:rsidRDefault="00000000">
      <w:pPr>
        <w:widowControl/>
        <w:numPr>
          <w:ilvl w:val="0"/>
          <w:numId w:val="52"/>
        </w:numPr>
        <w:pBdr>
          <w:top w:val="nil"/>
          <w:left w:val="nil"/>
          <w:bottom w:val="nil"/>
          <w:right w:val="nil"/>
          <w:between w:val="nil"/>
        </w:pBdr>
        <w:spacing w:line="240" w:lineRule="auto"/>
      </w:pPr>
      <w:r>
        <w:rPr>
          <w:b/>
          <w:color w:val="000000"/>
        </w:rPr>
        <w:t xml:space="preserve">Chuẩn </w:t>
      </w:r>
      <w:r>
        <w:rPr>
          <w:b/>
        </w:rPr>
        <w:t>b</w:t>
      </w:r>
      <w:r>
        <w:rPr>
          <w:b/>
          <w:color w:val="000000"/>
        </w:rPr>
        <w:t xml:space="preserve">ị </w:t>
      </w:r>
      <w:r>
        <w:rPr>
          <w:b/>
        </w:rPr>
        <w:t>d</w:t>
      </w:r>
      <w:r>
        <w:rPr>
          <w:b/>
          <w:color w:val="000000"/>
        </w:rPr>
        <w:t xml:space="preserve">ữ </w:t>
      </w:r>
      <w:r>
        <w:rPr>
          <w:b/>
        </w:rPr>
        <w:t>l</w:t>
      </w:r>
      <w:r>
        <w:rPr>
          <w:b/>
          <w:color w:val="000000"/>
        </w:rPr>
        <w:t>iệu:</w:t>
      </w:r>
    </w:p>
    <w:p w14:paraId="0A97FB47" w14:textId="77777777" w:rsidR="00B356BA" w:rsidRDefault="00000000">
      <w:pPr>
        <w:widowControl/>
        <w:numPr>
          <w:ilvl w:val="1"/>
          <w:numId w:val="52"/>
        </w:numPr>
        <w:spacing w:before="0" w:after="0" w:line="240" w:lineRule="auto"/>
      </w:pPr>
      <w:r>
        <w:rPr>
          <w:b/>
        </w:rPr>
        <w:t>Dữ liệu sử dụng:</w:t>
      </w:r>
      <w:r>
        <w:t xml:space="preserve"> Giá cổ phiếu đóng cửa hàng ngày của các cặp cổ phiếu FPT-CMG và VGI-VTL trong khoảng thời gian từ tháng 2 năm 2024 đến tháng 5 năm 2024 (100 ngày giao dịch).</w:t>
      </w:r>
    </w:p>
    <w:p w14:paraId="038F7B68" w14:textId="77777777" w:rsidR="00B356BA" w:rsidRDefault="00000000">
      <w:pPr>
        <w:widowControl/>
        <w:numPr>
          <w:ilvl w:val="1"/>
          <w:numId w:val="52"/>
        </w:numPr>
        <w:spacing w:before="0" w:after="0" w:line="240" w:lineRule="auto"/>
      </w:pPr>
      <w:r>
        <w:rPr>
          <w:b/>
        </w:rPr>
        <w:t>Tiền xử lý dữ liệu:</w:t>
      </w:r>
      <w:r>
        <w:t xml:space="preserve"> Loại bỏ dữ liệu thiếu, tính toán spread cho Pair Trading và tính z-score cho Reversal Trading.</w:t>
      </w:r>
    </w:p>
    <w:p w14:paraId="327E097E" w14:textId="77777777" w:rsidR="00B356BA" w:rsidRDefault="00000000">
      <w:pPr>
        <w:widowControl/>
        <w:numPr>
          <w:ilvl w:val="0"/>
          <w:numId w:val="52"/>
        </w:numPr>
        <w:pBdr>
          <w:top w:val="nil"/>
          <w:left w:val="nil"/>
          <w:bottom w:val="nil"/>
          <w:right w:val="nil"/>
          <w:between w:val="nil"/>
        </w:pBdr>
        <w:spacing w:line="240" w:lineRule="auto"/>
      </w:pPr>
      <w:r>
        <w:rPr>
          <w:b/>
          <w:color w:val="000000"/>
        </w:rPr>
        <w:t xml:space="preserve">Xây </w:t>
      </w:r>
      <w:r>
        <w:rPr>
          <w:b/>
        </w:rPr>
        <w:t>d</w:t>
      </w:r>
      <w:r>
        <w:rPr>
          <w:b/>
          <w:color w:val="000000"/>
        </w:rPr>
        <w:t xml:space="preserve">ựng </w:t>
      </w:r>
      <w:r>
        <w:rPr>
          <w:b/>
        </w:rPr>
        <w:t>m</w:t>
      </w:r>
      <w:r>
        <w:rPr>
          <w:b/>
          <w:color w:val="000000"/>
        </w:rPr>
        <w:t xml:space="preserve">ô </w:t>
      </w:r>
      <w:r>
        <w:rPr>
          <w:b/>
        </w:rPr>
        <w:t>h</w:t>
      </w:r>
      <w:r>
        <w:rPr>
          <w:b/>
          <w:color w:val="000000"/>
        </w:rPr>
        <w:t xml:space="preserve">ình </w:t>
      </w:r>
      <w:r>
        <w:rPr>
          <w:b/>
        </w:rPr>
        <w:t>d</w:t>
      </w:r>
      <w:r>
        <w:rPr>
          <w:b/>
          <w:color w:val="000000"/>
        </w:rPr>
        <w:t xml:space="preserve">ự </w:t>
      </w:r>
      <w:r>
        <w:rPr>
          <w:b/>
        </w:rPr>
        <w:t>b</w:t>
      </w:r>
      <w:r>
        <w:rPr>
          <w:b/>
          <w:color w:val="000000"/>
        </w:rPr>
        <w:t>áo:</w:t>
      </w:r>
    </w:p>
    <w:p w14:paraId="283EEFE8" w14:textId="77777777" w:rsidR="00B356BA" w:rsidRDefault="00000000">
      <w:pPr>
        <w:widowControl/>
        <w:numPr>
          <w:ilvl w:val="1"/>
          <w:numId w:val="52"/>
        </w:numPr>
        <w:spacing w:before="0" w:after="0" w:line="240" w:lineRule="auto"/>
      </w:pPr>
      <w:r>
        <w:rPr>
          <w:b/>
        </w:rPr>
        <w:t>Pair Trading (FPT-CMG):</w:t>
      </w:r>
      <w:r>
        <w:t xml:space="preserve"> Sử dụng Ridge Regression để dự báo spread trong tương lai dựa trên các đặc trưng hiện tại.</w:t>
      </w:r>
    </w:p>
    <w:p w14:paraId="1186558D" w14:textId="77777777" w:rsidR="00B356BA" w:rsidRDefault="00000000">
      <w:pPr>
        <w:widowControl/>
        <w:numPr>
          <w:ilvl w:val="1"/>
          <w:numId w:val="52"/>
        </w:numPr>
        <w:spacing w:before="0" w:after="0" w:line="240" w:lineRule="auto"/>
      </w:pPr>
      <w:r>
        <w:rPr>
          <w:b/>
        </w:rPr>
        <w:lastRenderedPageBreak/>
        <w:t>Reversal Trading (VGI-VTL):</w:t>
      </w:r>
      <w:r>
        <w:t xml:space="preserve"> Sử dụng Ridge Regression để dự báo biến động giá của từng cổ phiếu, từ đó xác định spread dự báo.</w:t>
      </w:r>
    </w:p>
    <w:p w14:paraId="698CB386" w14:textId="77777777" w:rsidR="00B356BA" w:rsidRDefault="00000000">
      <w:pPr>
        <w:widowControl/>
        <w:numPr>
          <w:ilvl w:val="0"/>
          <w:numId w:val="52"/>
        </w:numPr>
        <w:pBdr>
          <w:top w:val="nil"/>
          <w:left w:val="nil"/>
          <w:bottom w:val="nil"/>
          <w:right w:val="nil"/>
          <w:between w:val="nil"/>
        </w:pBdr>
        <w:spacing w:line="240" w:lineRule="auto"/>
      </w:pPr>
      <w:r>
        <w:rPr>
          <w:b/>
          <w:color w:val="000000"/>
        </w:rPr>
        <w:t xml:space="preserve">Áp </w:t>
      </w:r>
      <w:r>
        <w:rPr>
          <w:b/>
        </w:rPr>
        <w:t>d</w:t>
      </w:r>
      <w:r>
        <w:rPr>
          <w:b/>
          <w:color w:val="000000"/>
        </w:rPr>
        <w:t xml:space="preserve">ụng </w:t>
      </w:r>
      <w:r>
        <w:rPr>
          <w:b/>
        </w:rPr>
        <w:t>c</w:t>
      </w:r>
      <w:r>
        <w:rPr>
          <w:b/>
          <w:color w:val="000000"/>
        </w:rPr>
        <w:t xml:space="preserve">hiến </w:t>
      </w:r>
      <w:r>
        <w:rPr>
          <w:b/>
        </w:rPr>
        <w:t>l</w:t>
      </w:r>
      <w:r>
        <w:rPr>
          <w:b/>
          <w:color w:val="000000"/>
        </w:rPr>
        <w:t xml:space="preserve">ược </w:t>
      </w:r>
      <w:r>
        <w:rPr>
          <w:b/>
        </w:rPr>
        <w:t>g</w:t>
      </w:r>
      <w:r>
        <w:rPr>
          <w:b/>
          <w:color w:val="000000"/>
        </w:rPr>
        <w:t xml:space="preserve">iao </w:t>
      </w:r>
      <w:r>
        <w:rPr>
          <w:b/>
        </w:rPr>
        <w:t>d</w:t>
      </w:r>
      <w:r>
        <w:rPr>
          <w:b/>
          <w:color w:val="000000"/>
        </w:rPr>
        <w:t>ịch:</w:t>
      </w:r>
    </w:p>
    <w:p w14:paraId="55D00973" w14:textId="77777777" w:rsidR="00B356BA" w:rsidRDefault="00000000">
      <w:pPr>
        <w:widowControl/>
        <w:numPr>
          <w:ilvl w:val="1"/>
          <w:numId w:val="52"/>
        </w:numPr>
        <w:spacing w:before="0" w:after="0" w:line="240" w:lineRule="auto"/>
      </w:pPr>
      <w:r>
        <w:rPr>
          <w:b/>
        </w:rPr>
        <w:t>Không sử dụng mô hình dự báo (Chiến lược truyền thống):</w:t>
      </w:r>
    </w:p>
    <w:p w14:paraId="29075E97" w14:textId="77777777" w:rsidR="00B356BA" w:rsidRDefault="00000000">
      <w:pPr>
        <w:widowControl/>
        <w:numPr>
          <w:ilvl w:val="2"/>
          <w:numId w:val="52"/>
        </w:numPr>
        <w:spacing w:before="0" w:after="0" w:line="240" w:lineRule="auto"/>
      </w:pPr>
      <w:r>
        <w:rPr>
          <w:b/>
        </w:rPr>
        <w:t>Pair Trading:</w:t>
      </w:r>
      <w:r>
        <w:t xml:space="preserve"> Mở vị thế khi spread vượt quá ±2 độ lệch chuẩn và đóng vị thế khi spread quay về mức trung bình.</w:t>
      </w:r>
    </w:p>
    <w:p w14:paraId="1AC48A38" w14:textId="77777777" w:rsidR="00B356BA" w:rsidRDefault="00000000">
      <w:pPr>
        <w:widowControl/>
        <w:numPr>
          <w:ilvl w:val="2"/>
          <w:numId w:val="52"/>
        </w:numPr>
        <w:spacing w:before="0" w:after="0" w:line="240" w:lineRule="auto"/>
      </w:pPr>
      <w:r>
        <w:rPr>
          <w:b/>
        </w:rPr>
        <w:t>Reversal Trading:</w:t>
      </w:r>
      <w:r>
        <w:t xml:space="preserve"> Mở vị thế khi z-score vượt quá ±2 độ lệch chuẩn và đóng vị thế khi z-score quay về gần 0. Áp dụng Stop Loss khi z-score vượt ±3 độ lệch chuẩn.</w:t>
      </w:r>
    </w:p>
    <w:p w14:paraId="00F74523" w14:textId="77777777" w:rsidR="00B356BA" w:rsidRDefault="00000000">
      <w:pPr>
        <w:widowControl/>
        <w:numPr>
          <w:ilvl w:val="1"/>
          <w:numId w:val="52"/>
        </w:numPr>
        <w:spacing w:before="0" w:after="0" w:line="240" w:lineRule="auto"/>
      </w:pPr>
      <w:r>
        <w:rPr>
          <w:b/>
        </w:rPr>
        <w:t>Sử dụng mô hình dự báo Ridge Regression (Chiến lược kết hợp):</w:t>
      </w:r>
    </w:p>
    <w:p w14:paraId="29240B6F" w14:textId="77777777" w:rsidR="00B356BA" w:rsidRDefault="00000000">
      <w:pPr>
        <w:widowControl/>
        <w:numPr>
          <w:ilvl w:val="2"/>
          <w:numId w:val="52"/>
        </w:numPr>
        <w:spacing w:before="0" w:after="0" w:line="240" w:lineRule="auto"/>
      </w:pPr>
      <w:r>
        <w:rPr>
          <w:b/>
        </w:rPr>
        <w:t>Pair Trading:</w:t>
      </w:r>
      <w:r>
        <w:t xml:space="preserve"> Sử dụng dự báo spread từ Ridge Regression để điều chỉnh ngưỡng mở vị thế. Mở Short Spread nếu spread dự báo tăng và mở Long Spread nếu spread dự báo giảm.</w:t>
      </w:r>
    </w:p>
    <w:p w14:paraId="66D7723F" w14:textId="77777777" w:rsidR="00B356BA" w:rsidRDefault="00000000">
      <w:pPr>
        <w:widowControl/>
        <w:numPr>
          <w:ilvl w:val="2"/>
          <w:numId w:val="52"/>
        </w:numPr>
        <w:spacing w:before="0" w:after="280" w:line="240" w:lineRule="auto"/>
      </w:pPr>
      <w:r>
        <w:rPr>
          <w:b/>
        </w:rPr>
        <w:t>Reversal Trading:</w:t>
      </w:r>
      <w:r>
        <w:t xml:space="preserve"> Sử dụng dự báo biến động giá từ Ridge Regression để xác định điểm vào và ra, tối ưu hóa các tín hiệu giao dịch dựa trên spread dự báo.</w:t>
      </w:r>
    </w:p>
    <w:p w14:paraId="7246C6D1" w14:textId="77777777" w:rsidR="00B356BA" w:rsidRDefault="00000000">
      <w:pPr>
        <w:pStyle w:val="Heading3"/>
        <w:widowControl/>
        <w:spacing w:before="280" w:after="280" w:line="240" w:lineRule="auto"/>
      </w:pPr>
      <w:bookmarkStart w:id="2429" w:name="_Toc184828866"/>
      <w:r>
        <w:t>7.2.2 So sánh hiệu quả giao dịch với có và không sử dụng mô hình dự báo</w:t>
      </w:r>
      <w:bookmarkEnd w:id="2429"/>
    </w:p>
    <w:p w14:paraId="2046460D" w14:textId="77777777" w:rsidR="00B356BA" w:rsidRDefault="00000000">
      <w:pPr>
        <w:widowControl/>
        <w:pBdr>
          <w:top w:val="nil"/>
          <w:left w:val="nil"/>
          <w:bottom w:val="nil"/>
          <w:right w:val="nil"/>
          <w:between w:val="nil"/>
        </w:pBdr>
        <w:spacing w:line="240" w:lineRule="auto"/>
        <w:ind w:firstLine="720"/>
        <w:rPr>
          <w:color w:val="000000"/>
        </w:rPr>
      </w:pPr>
      <w:r>
        <w:rPr>
          <w:color w:val="000000"/>
        </w:rPr>
        <w:t>Để đánh giá rõ hơn về tác động của việc kết hợp mô hình dự báo Ridge Regression với các chiến lược giao dịch, chúng ta tiến hành so sánh hiệu quả giao dịch giữa hai trường hợp:</w:t>
      </w:r>
    </w:p>
    <w:p w14:paraId="42FA1998" w14:textId="77777777" w:rsidR="00B356BA" w:rsidRDefault="00000000">
      <w:pPr>
        <w:widowControl/>
        <w:numPr>
          <w:ilvl w:val="0"/>
          <w:numId w:val="53"/>
        </w:numPr>
        <w:pBdr>
          <w:top w:val="nil"/>
          <w:left w:val="nil"/>
          <w:bottom w:val="nil"/>
          <w:right w:val="nil"/>
          <w:between w:val="nil"/>
        </w:pBdr>
        <w:spacing w:line="240" w:lineRule="auto"/>
      </w:pPr>
      <w:r>
        <w:rPr>
          <w:b/>
          <w:color w:val="000000"/>
        </w:rPr>
        <w:t>Không sử dụng mô hình dự báo:</w:t>
      </w:r>
    </w:p>
    <w:p w14:paraId="0FB4B0E4" w14:textId="77777777" w:rsidR="00B356BA" w:rsidRDefault="00000000">
      <w:pPr>
        <w:widowControl/>
        <w:numPr>
          <w:ilvl w:val="1"/>
          <w:numId w:val="53"/>
        </w:numPr>
        <w:spacing w:before="0" w:after="0" w:line="240" w:lineRule="auto"/>
      </w:pPr>
      <w:r>
        <w:t>Áp dụng các chiến lược Pair Trading và Reversal Trading truyền thống dựa trên spread và z-score hiện tại.</w:t>
      </w:r>
    </w:p>
    <w:p w14:paraId="21F2D80C" w14:textId="77777777" w:rsidR="00B356BA" w:rsidRDefault="00000000">
      <w:pPr>
        <w:widowControl/>
        <w:numPr>
          <w:ilvl w:val="0"/>
          <w:numId w:val="53"/>
        </w:numPr>
        <w:pBdr>
          <w:top w:val="nil"/>
          <w:left w:val="nil"/>
          <w:bottom w:val="nil"/>
          <w:right w:val="nil"/>
          <w:between w:val="nil"/>
        </w:pBdr>
        <w:spacing w:line="240" w:lineRule="auto"/>
      </w:pPr>
      <w:r>
        <w:rPr>
          <w:b/>
          <w:color w:val="000000"/>
        </w:rPr>
        <w:t>Sử dụng mô hình dự báo Ridge Regression:</w:t>
      </w:r>
    </w:p>
    <w:p w14:paraId="7C570731" w14:textId="77777777" w:rsidR="00B356BA" w:rsidRDefault="00000000">
      <w:pPr>
        <w:widowControl/>
        <w:numPr>
          <w:ilvl w:val="1"/>
          <w:numId w:val="53"/>
        </w:numPr>
        <w:spacing w:before="0" w:after="280" w:line="240" w:lineRule="auto"/>
      </w:pPr>
      <w:r>
        <w:t>Áp dụng các chiến lược Pair Trading và Reversal Trading dựa trên spread và biến động giá dự báo từ Ridge Regression.</w:t>
      </w:r>
    </w:p>
    <w:p w14:paraId="31BBE3E7" w14:textId="77777777" w:rsidR="00B356BA" w:rsidRDefault="00000000">
      <w:pPr>
        <w:widowControl/>
        <w:pBdr>
          <w:top w:val="nil"/>
          <w:left w:val="nil"/>
          <w:bottom w:val="nil"/>
          <w:right w:val="nil"/>
          <w:between w:val="nil"/>
        </w:pBdr>
        <w:spacing w:line="240" w:lineRule="auto"/>
        <w:rPr>
          <w:color w:val="000000"/>
        </w:rPr>
      </w:pPr>
      <w:r>
        <w:rPr>
          <w:b/>
          <w:color w:val="000000"/>
        </w:rPr>
        <w:t>Kết quả so sánh:</w:t>
      </w:r>
    </w:p>
    <w:tbl>
      <w:tblPr>
        <w:tblStyle w:val="aff4"/>
        <w:tblW w:w="9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9"/>
        <w:gridCol w:w="1515"/>
        <w:gridCol w:w="2809"/>
        <w:gridCol w:w="2552"/>
        <w:gridCol w:w="805"/>
      </w:tblGrid>
      <w:tr w:rsidR="00B356BA" w14:paraId="7881481A" w14:textId="77777777">
        <w:trPr>
          <w:tblHeader/>
        </w:trPr>
        <w:tc>
          <w:tcPr>
            <w:tcW w:w="2009" w:type="dxa"/>
            <w:vAlign w:val="center"/>
          </w:tcPr>
          <w:p w14:paraId="1022ED90" w14:textId="77777777" w:rsidR="00B356BA" w:rsidRDefault="00000000">
            <w:pPr>
              <w:jc w:val="center"/>
              <w:rPr>
                <w:b/>
              </w:rPr>
            </w:pPr>
            <w:r>
              <w:rPr>
                <w:b/>
              </w:rPr>
              <w:t>Chiến lược</w:t>
            </w:r>
          </w:p>
        </w:tc>
        <w:tc>
          <w:tcPr>
            <w:tcW w:w="1515" w:type="dxa"/>
            <w:vAlign w:val="center"/>
          </w:tcPr>
          <w:p w14:paraId="27005C38" w14:textId="77777777" w:rsidR="00B356BA" w:rsidRDefault="00000000">
            <w:pPr>
              <w:jc w:val="center"/>
              <w:rPr>
                <w:b/>
              </w:rPr>
            </w:pPr>
            <w:r>
              <w:rPr>
                <w:b/>
              </w:rPr>
              <w:t>Cặp cổ phiếu</w:t>
            </w:r>
          </w:p>
        </w:tc>
        <w:tc>
          <w:tcPr>
            <w:tcW w:w="2809" w:type="dxa"/>
            <w:vAlign w:val="center"/>
          </w:tcPr>
          <w:p w14:paraId="53DE9EF1" w14:textId="77777777" w:rsidR="00B356BA" w:rsidRDefault="00000000">
            <w:pPr>
              <w:jc w:val="center"/>
              <w:rPr>
                <w:b/>
              </w:rPr>
            </w:pPr>
            <w:r>
              <w:rPr>
                <w:b/>
              </w:rPr>
              <w:t>Mô hình</w:t>
            </w:r>
          </w:p>
        </w:tc>
        <w:tc>
          <w:tcPr>
            <w:tcW w:w="2552" w:type="dxa"/>
            <w:vAlign w:val="center"/>
          </w:tcPr>
          <w:p w14:paraId="1E847226" w14:textId="77777777" w:rsidR="00B356BA" w:rsidRDefault="00000000">
            <w:pPr>
              <w:jc w:val="center"/>
              <w:rPr>
                <w:b/>
              </w:rPr>
            </w:pPr>
            <w:r>
              <w:rPr>
                <w:b/>
              </w:rPr>
              <w:t>Tổng lợi nhuận (VNĐ)</w:t>
            </w:r>
          </w:p>
        </w:tc>
        <w:tc>
          <w:tcPr>
            <w:tcW w:w="805" w:type="dxa"/>
            <w:vAlign w:val="center"/>
          </w:tcPr>
          <w:p w14:paraId="5A1BD32D" w14:textId="77777777" w:rsidR="00B356BA" w:rsidRDefault="00000000">
            <w:pPr>
              <w:jc w:val="center"/>
              <w:rPr>
                <w:b/>
              </w:rPr>
            </w:pPr>
            <w:r>
              <w:rPr>
                <w:b/>
              </w:rPr>
              <w:t>Rủi ro</w:t>
            </w:r>
          </w:p>
        </w:tc>
      </w:tr>
      <w:tr w:rsidR="00B356BA" w14:paraId="44FF5DAF" w14:textId="77777777">
        <w:tc>
          <w:tcPr>
            <w:tcW w:w="2009" w:type="dxa"/>
            <w:vAlign w:val="center"/>
          </w:tcPr>
          <w:p w14:paraId="12B7F6B9" w14:textId="77777777" w:rsidR="00B356BA" w:rsidRDefault="00000000">
            <w:r>
              <w:rPr>
                <w:b/>
              </w:rPr>
              <w:t>Pair Trading</w:t>
            </w:r>
          </w:p>
        </w:tc>
        <w:tc>
          <w:tcPr>
            <w:tcW w:w="1515" w:type="dxa"/>
            <w:vAlign w:val="center"/>
          </w:tcPr>
          <w:p w14:paraId="3680D2A0" w14:textId="77777777" w:rsidR="00B356BA" w:rsidRDefault="00000000">
            <w:r>
              <w:t>FPT - CMG</w:t>
            </w:r>
          </w:p>
        </w:tc>
        <w:tc>
          <w:tcPr>
            <w:tcW w:w="2809" w:type="dxa"/>
            <w:vAlign w:val="center"/>
          </w:tcPr>
          <w:p w14:paraId="071D1F8B" w14:textId="77777777" w:rsidR="00B356BA" w:rsidRDefault="00000000">
            <w:r>
              <w:t>Không sử dụng</w:t>
            </w:r>
          </w:p>
        </w:tc>
        <w:tc>
          <w:tcPr>
            <w:tcW w:w="2552" w:type="dxa"/>
            <w:vAlign w:val="center"/>
          </w:tcPr>
          <w:p w14:paraId="034FBBB1" w14:textId="77777777" w:rsidR="00B356BA" w:rsidRDefault="00000000">
            <w:r>
              <w:t>+9,200,000</w:t>
            </w:r>
          </w:p>
        </w:tc>
        <w:tc>
          <w:tcPr>
            <w:tcW w:w="805" w:type="dxa"/>
            <w:vAlign w:val="center"/>
          </w:tcPr>
          <w:p w14:paraId="24E01E83" w14:textId="77777777" w:rsidR="00B356BA" w:rsidRDefault="00000000">
            <w:r>
              <w:t>Thấp</w:t>
            </w:r>
          </w:p>
        </w:tc>
      </w:tr>
      <w:tr w:rsidR="00B356BA" w14:paraId="76A7A08A" w14:textId="77777777">
        <w:tc>
          <w:tcPr>
            <w:tcW w:w="2009" w:type="dxa"/>
            <w:vAlign w:val="center"/>
          </w:tcPr>
          <w:p w14:paraId="13B9E81B" w14:textId="77777777" w:rsidR="00B356BA" w:rsidRDefault="00B356BA"/>
        </w:tc>
        <w:tc>
          <w:tcPr>
            <w:tcW w:w="1515" w:type="dxa"/>
            <w:vAlign w:val="center"/>
          </w:tcPr>
          <w:p w14:paraId="5E0A0C01" w14:textId="77777777" w:rsidR="00B356BA" w:rsidRDefault="00000000">
            <w:r>
              <w:t>FPT - CMG</w:t>
            </w:r>
          </w:p>
        </w:tc>
        <w:tc>
          <w:tcPr>
            <w:tcW w:w="2809" w:type="dxa"/>
            <w:vAlign w:val="center"/>
          </w:tcPr>
          <w:p w14:paraId="427B650B" w14:textId="77777777" w:rsidR="00B356BA" w:rsidRDefault="00000000">
            <w:r>
              <w:t>Sử dụng Ridge Regression</w:t>
            </w:r>
          </w:p>
        </w:tc>
        <w:tc>
          <w:tcPr>
            <w:tcW w:w="2552" w:type="dxa"/>
            <w:vAlign w:val="center"/>
          </w:tcPr>
          <w:p w14:paraId="12E0394E" w14:textId="77777777" w:rsidR="00B356BA" w:rsidRDefault="00000000">
            <w:r>
              <w:t>+12,700,000</w:t>
            </w:r>
          </w:p>
        </w:tc>
        <w:tc>
          <w:tcPr>
            <w:tcW w:w="805" w:type="dxa"/>
            <w:vAlign w:val="center"/>
          </w:tcPr>
          <w:p w14:paraId="3F0324CD" w14:textId="77777777" w:rsidR="00B356BA" w:rsidRDefault="00000000">
            <w:r>
              <w:t>Thấp</w:t>
            </w:r>
          </w:p>
        </w:tc>
      </w:tr>
      <w:tr w:rsidR="00B356BA" w14:paraId="22493168" w14:textId="77777777">
        <w:tc>
          <w:tcPr>
            <w:tcW w:w="2009" w:type="dxa"/>
            <w:vAlign w:val="center"/>
          </w:tcPr>
          <w:p w14:paraId="17C6C6B2" w14:textId="77777777" w:rsidR="00B356BA" w:rsidRDefault="00000000">
            <w:r>
              <w:rPr>
                <w:b/>
              </w:rPr>
              <w:t>Reversal Trading</w:t>
            </w:r>
          </w:p>
        </w:tc>
        <w:tc>
          <w:tcPr>
            <w:tcW w:w="1515" w:type="dxa"/>
            <w:vAlign w:val="center"/>
          </w:tcPr>
          <w:p w14:paraId="3FC1582E" w14:textId="77777777" w:rsidR="00B356BA" w:rsidRDefault="00000000">
            <w:r>
              <w:t>VGI - VTL</w:t>
            </w:r>
          </w:p>
        </w:tc>
        <w:tc>
          <w:tcPr>
            <w:tcW w:w="2809" w:type="dxa"/>
            <w:vAlign w:val="center"/>
          </w:tcPr>
          <w:p w14:paraId="7760BB6B" w14:textId="77777777" w:rsidR="00B356BA" w:rsidRDefault="00000000">
            <w:r>
              <w:t>Không sử dụng</w:t>
            </w:r>
          </w:p>
        </w:tc>
        <w:tc>
          <w:tcPr>
            <w:tcW w:w="2552" w:type="dxa"/>
            <w:vAlign w:val="center"/>
          </w:tcPr>
          <w:p w14:paraId="5502E87D" w14:textId="77777777" w:rsidR="00B356BA" w:rsidRDefault="00000000">
            <w:r>
              <w:t>+14,700,000</w:t>
            </w:r>
          </w:p>
        </w:tc>
        <w:tc>
          <w:tcPr>
            <w:tcW w:w="805" w:type="dxa"/>
            <w:vAlign w:val="center"/>
          </w:tcPr>
          <w:p w14:paraId="6B9DDD8C" w14:textId="77777777" w:rsidR="00B356BA" w:rsidRDefault="00000000">
            <w:r>
              <w:t>Cao</w:t>
            </w:r>
          </w:p>
        </w:tc>
      </w:tr>
      <w:tr w:rsidR="00B356BA" w14:paraId="08CDED92" w14:textId="77777777">
        <w:tc>
          <w:tcPr>
            <w:tcW w:w="2009" w:type="dxa"/>
            <w:vAlign w:val="center"/>
          </w:tcPr>
          <w:p w14:paraId="6CF92BD5" w14:textId="77777777" w:rsidR="00B356BA" w:rsidRDefault="00B356BA"/>
        </w:tc>
        <w:tc>
          <w:tcPr>
            <w:tcW w:w="1515" w:type="dxa"/>
            <w:vAlign w:val="center"/>
          </w:tcPr>
          <w:p w14:paraId="2E138E67" w14:textId="77777777" w:rsidR="00B356BA" w:rsidRDefault="00000000">
            <w:r>
              <w:t>VGI - VTL</w:t>
            </w:r>
          </w:p>
        </w:tc>
        <w:tc>
          <w:tcPr>
            <w:tcW w:w="2809" w:type="dxa"/>
            <w:vAlign w:val="center"/>
          </w:tcPr>
          <w:p w14:paraId="3F4AE15B" w14:textId="77777777" w:rsidR="00B356BA" w:rsidRDefault="00000000">
            <w:r>
              <w:t>Sử dụng Ridge Regression</w:t>
            </w:r>
          </w:p>
        </w:tc>
        <w:tc>
          <w:tcPr>
            <w:tcW w:w="2552" w:type="dxa"/>
            <w:vAlign w:val="center"/>
          </w:tcPr>
          <w:p w14:paraId="36B43507" w14:textId="77777777" w:rsidR="00B356BA" w:rsidRDefault="00000000">
            <w:r>
              <w:t>+18,200,000</w:t>
            </w:r>
          </w:p>
        </w:tc>
        <w:tc>
          <w:tcPr>
            <w:tcW w:w="805" w:type="dxa"/>
            <w:vAlign w:val="center"/>
          </w:tcPr>
          <w:p w14:paraId="3A6326A2" w14:textId="77777777" w:rsidR="00B356BA" w:rsidRDefault="00000000">
            <w:r>
              <w:t>Cao</w:t>
            </w:r>
          </w:p>
        </w:tc>
      </w:tr>
    </w:tbl>
    <w:p w14:paraId="5F1FAFE9" w14:textId="223D0371" w:rsidR="008D65F2" w:rsidRDefault="008D65F2">
      <w:pPr>
        <w:widowControl/>
        <w:spacing w:before="0" w:after="280" w:line="240" w:lineRule="auto"/>
        <w:rPr>
          <w:ins w:id="2430" w:author="Lien Le" w:date="2024-12-11T16:56:00Z" w16du:dateUtc="2024-12-11T09:56:00Z"/>
        </w:rPr>
      </w:pPr>
    </w:p>
    <w:p w14:paraId="19B9D0C2" w14:textId="77777777" w:rsidR="008D65F2" w:rsidRDefault="008D65F2">
      <w:pPr>
        <w:rPr>
          <w:ins w:id="2431" w:author="Lien Le" w:date="2024-12-11T16:56:00Z" w16du:dateUtc="2024-12-11T09:56:00Z"/>
        </w:rPr>
      </w:pPr>
      <w:ins w:id="2432" w:author="Lien Le" w:date="2024-12-11T16:56:00Z" w16du:dateUtc="2024-12-11T09:56:00Z">
        <w:r>
          <w:br w:type="page"/>
        </w:r>
      </w:ins>
    </w:p>
    <w:p w14:paraId="2D1F3B91" w14:textId="77777777" w:rsidR="00B356BA" w:rsidRDefault="00B356BA">
      <w:pPr>
        <w:widowControl/>
        <w:spacing w:before="0" w:after="280" w:line="240" w:lineRule="auto"/>
      </w:pPr>
    </w:p>
    <w:p w14:paraId="5DAC6E7C" w14:textId="77777777" w:rsidR="00B356BA" w:rsidRDefault="00000000">
      <w:pPr>
        <w:pStyle w:val="Heading2"/>
      </w:pPr>
      <w:bookmarkStart w:id="2433" w:name="_Toc184828867"/>
      <w:r>
        <w:t>7.3 Nhận xét và khuyến nghị</w:t>
      </w:r>
      <w:bookmarkEnd w:id="2433"/>
    </w:p>
    <w:p w14:paraId="3B177A04" w14:textId="6E0E7D93" w:rsidR="00B356BA" w:rsidRDefault="00000000" w:rsidP="008D65F2">
      <w:pPr>
        <w:widowControl/>
        <w:spacing w:before="240" w:after="240" w:line="360" w:lineRule="auto"/>
        <w:jc w:val="both"/>
        <w:pPrChange w:id="2434" w:author="Lien Le" w:date="2024-12-11T16:56:00Z" w16du:dateUtc="2024-12-11T09:56:00Z">
          <w:pPr>
            <w:widowControl/>
            <w:spacing w:before="240" w:after="240" w:line="240" w:lineRule="auto"/>
          </w:pPr>
        </w:pPrChange>
      </w:pPr>
      <w:del w:id="2435" w:author="Lien Le" w:date="2024-12-11T16:56:00Z" w16du:dateUtc="2024-12-11T09:56:00Z">
        <w:r w:rsidDel="008D65F2">
          <w:rPr>
            <w:b/>
          </w:rPr>
          <w:delText>Nhận xét:</w:delText>
        </w:r>
        <w:r w:rsidDel="008D65F2">
          <w:rPr>
            <w:b/>
          </w:rPr>
          <w:br/>
        </w:r>
      </w:del>
      <w:r>
        <w:rPr>
          <w:b/>
        </w:rPr>
        <w:tab/>
      </w:r>
      <w:r>
        <w:t>Sử dụng mô hình Ridge Regression giúp cải thiện hiệu quả giao dịch cho cả hai chiến lược Pair Trading và Reversal Trading. Với Pair Trading, tổng lợi nhuận tăng từ +9,200,000 VND lên +12,700,000 VND mà không làm tăng rủi ro đáng kể. Trong Reversal Trading, lợi nhuận tăng từ +14,700,000 VND lên +18,200,000 VND, tuy nhiên mức rủi ro vẫn cao. Ridge Regression đã chứng minh khả năng dự báo chính xác, đặc biệt trong Pair Trading, nhưng cần tiếp tục kiểm tra trên các dữ liệu mới để đảm bảo tính ổn định và nhất quán.</w:t>
      </w:r>
    </w:p>
    <w:p w14:paraId="0EB0C5AC" w14:textId="0910683E" w:rsidR="00B356BA" w:rsidRDefault="00000000" w:rsidP="008D65F2">
      <w:pPr>
        <w:widowControl/>
        <w:spacing w:before="240" w:after="240" w:line="360" w:lineRule="auto"/>
        <w:jc w:val="both"/>
        <w:pPrChange w:id="2436" w:author="Lien Le" w:date="2024-12-11T16:56:00Z" w16du:dateUtc="2024-12-11T09:56:00Z">
          <w:pPr>
            <w:widowControl/>
            <w:spacing w:before="240" w:after="240" w:line="240" w:lineRule="auto"/>
          </w:pPr>
        </w:pPrChange>
      </w:pPr>
      <w:del w:id="2437" w:author="Lien Le" w:date="2024-12-11T16:56:00Z" w16du:dateUtc="2024-12-11T09:56:00Z">
        <w:r w:rsidDel="008D65F2">
          <w:rPr>
            <w:b/>
          </w:rPr>
          <w:delText>Khuyến nghị:</w:delText>
        </w:r>
        <w:r w:rsidDel="008D65F2">
          <w:rPr>
            <w:b/>
          </w:rPr>
          <w:br/>
        </w:r>
      </w:del>
      <w:r>
        <w:rPr>
          <w:b/>
        </w:rPr>
        <w:tab/>
      </w:r>
      <w:r>
        <w:t>Nhà đầu tư nên kết hợp Pair Trading và Reversal Trading để đa dạng hóa danh mục đầu tư, tận dụng cơ hội từ các thị trường khác nhau. Ridge Regression phù hợp với các cặp cổ phiếu ổn định như FPT-CMG, trong khi Reversal Trading mang lại lợi nhuận cao hơn nhưng đòi hỏi quản trị rủi ro chặt chẽ. Tiếp tục cải thiện mô hình dự báo, tích hợp thêm các yếu tố thị trường và mở rộng nghiên cứu sang các chiến lược khác để nâng cao hiệu quả giao dịch.</w:t>
      </w:r>
    </w:p>
    <w:p w14:paraId="2E9BFF46" w14:textId="54179CB8" w:rsidR="00B356BA" w:rsidDel="008D65F2" w:rsidRDefault="00B356BA" w:rsidP="008D65F2">
      <w:pPr>
        <w:widowControl/>
        <w:spacing w:before="0" w:after="280" w:line="360" w:lineRule="auto"/>
        <w:jc w:val="both"/>
        <w:rPr>
          <w:del w:id="2438" w:author="Lien Le" w:date="2024-12-11T16:56:00Z" w16du:dateUtc="2024-12-11T09:56:00Z"/>
        </w:rPr>
        <w:pPrChange w:id="2439" w:author="Lien Le" w:date="2024-12-11T16:56:00Z" w16du:dateUtc="2024-12-11T09:56:00Z">
          <w:pPr>
            <w:widowControl/>
            <w:spacing w:before="0" w:after="280" w:line="240" w:lineRule="auto"/>
          </w:pPr>
        </w:pPrChange>
      </w:pPr>
    </w:p>
    <w:p w14:paraId="319CE537" w14:textId="49B02AF5" w:rsidR="00B356BA" w:rsidDel="008D65F2" w:rsidRDefault="00B356BA">
      <w:pPr>
        <w:pStyle w:val="Heading2"/>
        <w:rPr>
          <w:del w:id="2440" w:author="Lien Le" w:date="2024-12-11T16:56:00Z" w16du:dateUtc="2024-12-11T09:56:00Z"/>
        </w:rPr>
      </w:pPr>
      <w:bookmarkStart w:id="2441" w:name="_heading=h.h819o9ekyosm" w:colFirst="0" w:colLast="0"/>
      <w:bookmarkEnd w:id="2441"/>
    </w:p>
    <w:p w14:paraId="6B123F14" w14:textId="5C7DB8EB" w:rsidR="00B356BA" w:rsidDel="008D65F2" w:rsidRDefault="00B356BA">
      <w:pPr>
        <w:pStyle w:val="Heading2"/>
        <w:rPr>
          <w:del w:id="2442" w:author="Lien Le" w:date="2024-12-11T16:56:00Z" w16du:dateUtc="2024-12-11T09:56:00Z"/>
        </w:rPr>
      </w:pPr>
      <w:bookmarkStart w:id="2443" w:name="_heading=h.svc9psfe3ulk" w:colFirst="0" w:colLast="0"/>
      <w:bookmarkEnd w:id="2443"/>
    </w:p>
    <w:p w14:paraId="360AC2C6" w14:textId="20ECCA96" w:rsidR="00B356BA" w:rsidDel="008D65F2" w:rsidRDefault="00B356BA">
      <w:pPr>
        <w:pStyle w:val="Heading2"/>
        <w:rPr>
          <w:del w:id="2444" w:author="Lien Le" w:date="2024-12-11T16:56:00Z" w16du:dateUtc="2024-12-11T09:56:00Z"/>
        </w:rPr>
      </w:pPr>
      <w:bookmarkStart w:id="2445" w:name="_heading=h.wivozvmjjgab" w:colFirst="0" w:colLast="0"/>
      <w:bookmarkEnd w:id="2445"/>
    </w:p>
    <w:p w14:paraId="55DEFDF8" w14:textId="3171A09B" w:rsidR="00B356BA" w:rsidDel="008D65F2" w:rsidRDefault="00B356BA">
      <w:pPr>
        <w:pStyle w:val="Heading2"/>
        <w:rPr>
          <w:del w:id="2446" w:author="Lien Le" w:date="2024-12-11T16:56:00Z" w16du:dateUtc="2024-12-11T09:56:00Z"/>
        </w:rPr>
      </w:pPr>
      <w:bookmarkStart w:id="2447" w:name="_heading=h.n263ojkjr7h9" w:colFirst="0" w:colLast="0"/>
      <w:bookmarkEnd w:id="2447"/>
    </w:p>
    <w:p w14:paraId="66C1FD57" w14:textId="6791A992" w:rsidR="00B356BA" w:rsidRDefault="00000000">
      <w:pPr>
        <w:pStyle w:val="Heading2"/>
      </w:pPr>
      <w:bookmarkStart w:id="2448" w:name="_Toc184828868"/>
      <w:r>
        <w:t xml:space="preserve">7.4 Đề xuất </w:t>
      </w:r>
      <w:ins w:id="2449" w:author="Lien Le" w:date="2024-12-11T17:06:00Z" w16du:dateUtc="2024-12-11T10:06:00Z">
        <w:r w:rsidR="006C49BA">
          <w:rPr>
            <w:lang w:val="en-US"/>
          </w:rPr>
          <w:t>x</w:t>
        </w:r>
        <w:r w:rsidR="006C49BA">
          <w:t>ây dựng nền tảng web hỗ trợ giao dịch</w:t>
        </w:r>
        <w:r w:rsidR="006C49BA" w:rsidDel="006C49BA">
          <w:t xml:space="preserve"> </w:t>
        </w:r>
      </w:ins>
      <w:del w:id="2450" w:author="Lien Le" w:date="2024-12-11T17:06:00Z" w16du:dateUtc="2024-12-11T10:06:00Z">
        <w:r w:rsidDel="006C49BA">
          <w:delText>ứng dụng thực tế</w:delText>
        </w:r>
      </w:del>
      <w:bookmarkEnd w:id="2448"/>
    </w:p>
    <w:p w14:paraId="3B20E22D" w14:textId="14BB17AF" w:rsidR="00B356BA" w:rsidDel="006C49BA" w:rsidRDefault="00000000">
      <w:pPr>
        <w:pStyle w:val="Heading3"/>
        <w:rPr>
          <w:del w:id="2451" w:author="Lien Le" w:date="2024-12-11T17:06:00Z" w16du:dateUtc="2024-12-11T10:06:00Z"/>
        </w:rPr>
      </w:pPr>
      <w:bookmarkStart w:id="2452" w:name="_Toc184828869"/>
      <w:del w:id="2453" w:author="Lien Le" w:date="2024-12-11T17:06:00Z" w16du:dateUtc="2024-12-11T10:06:00Z">
        <w:r w:rsidDel="006C49BA">
          <w:delText>7.4.1 Xây dựng nền tảng web hỗ trợ giao dịch</w:delText>
        </w:r>
        <w:bookmarkEnd w:id="2452"/>
      </w:del>
    </w:p>
    <w:p w14:paraId="77919D94" w14:textId="77777777" w:rsidR="00B356BA" w:rsidRDefault="00000000">
      <w:pPr>
        <w:widowControl/>
        <w:spacing w:before="280" w:after="80" w:line="240" w:lineRule="auto"/>
        <w:rPr>
          <w:b/>
        </w:rPr>
      </w:pPr>
      <w:r>
        <w:rPr>
          <w:b/>
        </w:rPr>
        <w:t>Price Prediction (Dự Báo Giá Cổ Phiếu)</w:t>
      </w:r>
    </w:p>
    <w:p w14:paraId="285730AD" w14:textId="77777777" w:rsidR="00B356BA" w:rsidRDefault="00000000">
      <w:pPr>
        <w:widowControl/>
        <w:spacing w:before="240" w:after="240" w:line="240" w:lineRule="auto"/>
        <w:ind w:firstLine="720"/>
      </w:pPr>
      <w:r>
        <w:t xml:space="preserve">Nền tảng sử dụng mô hình </w:t>
      </w:r>
      <w:r>
        <w:rPr>
          <w:b/>
        </w:rPr>
        <w:t>Ridge Regression</w:t>
      </w:r>
      <w:r>
        <w:t xml:space="preserve"> để dự báo giá cổ phiếu trong tương lai, giúp nhà đầu tư nhận diện xu hướng thị trường. Biểu đồ trực quan hóa dự báo và sai số được cung cấp, hỗ trợ đánh giá hiệu quả của dự đoán.</w:t>
      </w:r>
    </w:p>
    <w:p w14:paraId="33F324B4" w14:textId="77777777" w:rsidR="00B356BA" w:rsidRDefault="00000000">
      <w:pPr>
        <w:widowControl/>
        <w:spacing w:before="280" w:after="80" w:line="240" w:lineRule="auto"/>
        <w:rPr>
          <w:b/>
        </w:rPr>
      </w:pPr>
      <w:r>
        <w:rPr>
          <w:b/>
        </w:rPr>
        <w:t>Pair Trading (Giao Dịch Theo Cặp)</w:t>
      </w:r>
    </w:p>
    <w:p w14:paraId="11D3EEA7" w14:textId="77777777" w:rsidR="00B356BA" w:rsidRDefault="00000000">
      <w:pPr>
        <w:widowControl/>
        <w:spacing w:before="240" w:after="240" w:line="240" w:lineRule="auto"/>
        <w:ind w:firstLine="720"/>
      </w:pPr>
      <w:r>
        <w:t>Dựa trên mối tương quan chặt chẽ giữa các cặp cổ phiếu, chức năng này giúp nhà đầu tư khai thác sự chênh lệch giá tạm thời. Nền tảng hiển thị cặp cổ phiếu tiềm năng và sử dụng dự báo spread để gợi ý các tín hiệu giao dịch phù hợp.</w:t>
      </w:r>
    </w:p>
    <w:p w14:paraId="0A77274E" w14:textId="77777777" w:rsidR="00B356BA" w:rsidRDefault="00000000">
      <w:pPr>
        <w:widowControl/>
        <w:spacing w:before="280" w:after="80" w:line="240" w:lineRule="auto"/>
        <w:rPr>
          <w:b/>
        </w:rPr>
      </w:pPr>
      <w:r>
        <w:rPr>
          <w:b/>
        </w:rPr>
        <w:t>Reversal Trading (Giao Dịch Đảo Chiều)</w:t>
      </w:r>
    </w:p>
    <w:p w14:paraId="182B9C60" w14:textId="77777777" w:rsidR="00B356BA" w:rsidRDefault="00000000">
      <w:pPr>
        <w:widowControl/>
        <w:spacing w:before="240" w:after="240" w:line="240" w:lineRule="auto"/>
        <w:ind w:firstLine="720"/>
      </w:pPr>
      <w:r>
        <w:t>Sử dụng mối tương quan ngược chiều giữa các cổ phiếu, chức năng này tận dụng cơ hội từ các biến động giá bất thường. Ridge Regression dự báo biến động giá và hỗ trợ xác định điểm vào/thoát lệnh hiệu quả, giúp tối ưu hóa lợi nhuận.</w:t>
      </w:r>
    </w:p>
    <w:p w14:paraId="5C1ADBD3" w14:textId="77777777" w:rsidR="00B356BA" w:rsidRDefault="00000000">
      <w:pPr>
        <w:spacing w:before="0" w:after="0"/>
      </w:pPr>
      <w:r>
        <w:rPr>
          <w:noProof/>
        </w:rPr>
        <w:lastRenderedPageBreak/>
        <w:drawing>
          <wp:inline distT="114300" distB="114300" distL="114300" distR="114300" wp14:anchorId="42837EC7" wp14:editId="49A36997">
            <wp:extent cx="6159500" cy="4241800"/>
            <wp:effectExtent l="0" t="0" r="0" b="0"/>
            <wp:docPr id="19246106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6159500" cy="4241800"/>
                    </a:xfrm>
                    <a:prstGeom prst="rect">
                      <a:avLst/>
                    </a:prstGeom>
                    <a:ln/>
                  </pic:spPr>
                </pic:pic>
              </a:graphicData>
            </a:graphic>
          </wp:inline>
        </w:drawing>
      </w:r>
    </w:p>
    <w:p w14:paraId="0D701C66" w14:textId="77777777" w:rsidR="00B356BA" w:rsidRDefault="00B356BA">
      <w:pPr>
        <w:pBdr>
          <w:top w:val="nil"/>
          <w:left w:val="nil"/>
          <w:bottom w:val="nil"/>
          <w:right w:val="nil"/>
          <w:between w:val="nil"/>
        </w:pBdr>
      </w:pPr>
    </w:p>
    <w:p w14:paraId="20FE3A5E" w14:textId="77777777" w:rsidR="00B356BA" w:rsidRDefault="00B356BA">
      <w:pPr>
        <w:pStyle w:val="Heading1"/>
        <w:rPr>
          <w:sz w:val="26"/>
          <w:szCs w:val="26"/>
        </w:rPr>
      </w:pPr>
    </w:p>
    <w:p w14:paraId="77E4B253" w14:textId="77777777" w:rsidR="008D65F2" w:rsidRDefault="008D65F2">
      <w:pPr>
        <w:rPr>
          <w:ins w:id="2454" w:author="Lien Le" w:date="2024-12-11T16:57:00Z" w16du:dateUtc="2024-12-11T09:57:00Z"/>
          <w:b/>
        </w:rPr>
      </w:pPr>
      <w:ins w:id="2455" w:author="Lien Le" w:date="2024-12-11T16:57:00Z" w16du:dateUtc="2024-12-11T09:57:00Z">
        <w:r>
          <w:br w:type="page"/>
        </w:r>
      </w:ins>
    </w:p>
    <w:p w14:paraId="5411DC4C" w14:textId="6575EBD2" w:rsidR="00B356BA" w:rsidRPr="008D65F2" w:rsidRDefault="00000000">
      <w:pPr>
        <w:pStyle w:val="Heading1"/>
        <w:rPr>
          <w:rPrChange w:id="2456" w:author="Lien Le" w:date="2024-12-11T16:57:00Z" w16du:dateUtc="2024-12-11T09:57:00Z">
            <w:rPr>
              <w:sz w:val="26"/>
              <w:szCs w:val="26"/>
            </w:rPr>
          </w:rPrChange>
        </w:rPr>
      </w:pPr>
      <w:bookmarkStart w:id="2457" w:name="_Toc184828870"/>
      <w:r w:rsidRPr="008D65F2">
        <w:rPr>
          <w:rPrChange w:id="2458" w:author="Lien Le" w:date="2024-12-11T16:57:00Z" w16du:dateUtc="2024-12-11T09:57:00Z">
            <w:rPr>
              <w:sz w:val="26"/>
              <w:szCs w:val="26"/>
            </w:rPr>
          </w:rPrChange>
        </w:rPr>
        <w:lastRenderedPageBreak/>
        <w:t>KẾT LUẬN VÀ KIẾN NGHỊ</w:t>
      </w:r>
      <w:bookmarkEnd w:id="2457"/>
    </w:p>
    <w:p w14:paraId="4C3D39A2" w14:textId="77777777" w:rsidR="00B356BA" w:rsidRDefault="00000000">
      <w:pPr>
        <w:pStyle w:val="Heading4"/>
        <w:keepNext w:val="0"/>
        <w:keepLines w:val="0"/>
        <w:rPr>
          <w:sz w:val="26"/>
          <w:szCs w:val="26"/>
        </w:rPr>
      </w:pPr>
      <w:bookmarkStart w:id="2459" w:name="_Toc184828871"/>
      <w:r>
        <w:rPr>
          <w:sz w:val="26"/>
          <w:szCs w:val="26"/>
        </w:rPr>
        <w:t>1. Kết quả đạt được</w:t>
      </w:r>
      <w:bookmarkEnd w:id="2459"/>
    </w:p>
    <w:p w14:paraId="63D8D683" w14:textId="71551E8F" w:rsidR="00B356BA" w:rsidDel="008D65F2" w:rsidRDefault="00000000" w:rsidP="008D65F2">
      <w:pPr>
        <w:numPr>
          <w:ilvl w:val="0"/>
          <w:numId w:val="18"/>
        </w:numPr>
        <w:spacing w:before="240" w:after="0" w:line="360" w:lineRule="auto"/>
        <w:jc w:val="both"/>
        <w:rPr>
          <w:del w:id="2460" w:author="Lien Le" w:date="2024-12-11T16:57:00Z" w16du:dateUtc="2024-12-11T09:57:00Z"/>
        </w:rPr>
        <w:pPrChange w:id="2461" w:author="Lien Le" w:date="2024-12-11T16:57:00Z" w16du:dateUtc="2024-12-11T09:57:00Z">
          <w:pPr>
            <w:numPr>
              <w:numId w:val="18"/>
            </w:numPr>
            <w:spacing w:before="240" w:after="0"/>
            <w:ind w:left="720" w:hanging="360"/>
          </w:pPr>
        </w:pPrChange>
      </w:pPr>
      <w:del w:id="2462" w:author="Lien Le" w:date="2024-12-11T16:57:00Z" w16du:dateUtc="2024-12-11T09:57:00Z">
        <w:r w:rsidDel="008D65F2">
          <w:rPr>
            <w:b/>
          </w:rPr>
          <w:delText>Hiệu suất của các mô hình</w:delText>
        </w:r>
        <w:r w:rsidDel="008D65F2">
          <w:delText>:</w:delText>
        </w:r>
      </w:del>
    </w:p>
    <w:p w14:paraId="10AA578E" w14:textId="77777777" w:rsidR="00B356BA" w:rsidRDefault="00000000" w:rsidP="008D65F2">
      <w:pPr>
        <w:spacing w:before="0" w:after="0" w:line="360" w:lineRule="auto"/>
        <w:ind w:firstLine="720"/>
        <w:jc w:val="both"/>
        <w:pPrChange w:id="2463" w:author="Lien Le" w:date="2024-12-11T16:57:00Z" w16du:dateUtc="2024-12-11T09:57:00Z">
          <w:pPr>
            <w:spacing w:before="0" w:after="0"/>
            <w:ind w:firstLine="720"/>
          </w:pPr>
        </w:pPrChange>
      </w:pPr>
      <w:r>
        <w:t>Kết quả nghiên cứu chỉ ra rằng Ridge Regression là mô hình hiệu quả nhất trong việc dự đoán giá cổ phiếu ngành CNTT, với hiệu suất ổn định trên cả tập huấn luyện và kiểm tra, đặc biệt với các cổ phiếu ổn định như FPT. LSTM thể hiện tiềm năng mạnh mẽ trong việc xử lý dữ liệu chuỗi thời gian phức tạp, nhưng cần được tối ưu hóa thêm để giảm lỗi trên tập kiểm tra. Trong khi đó, ARIMA hoạt động tốt với dữ liệu có tính ổn định cao nhưng không phù hợp với các chuỗi thời gian có biến động mạnh.</w:t>
      </w:r>
    </w:p>
    <w:p w14:paraId="71ED8EA4" w14:textId="7E06C3FA" w:rsidR="00B356BA" w:rsidDel="008D65F2" w:rsidRDefault="00000000" w:rsidP="008D65F2">
      <w:pPr>
        <w:numPr>
          <w:ilvl w:val="0"/>
          <w:numId w:val="18"/>
        </w:numPr>
        <w:spacing w:before="0" w:after="0" w:line="360" w:lineRule="auto"/>
        <w:jc w:val="both"/>
        <w:rPr>
          <w:del w:id="2464" w:author="Lien Le" w:date="2024-12-11T16:57:00Z" w16du:dateUtc="2024-12-11T09:57:00Z"/>
        </w:rPr>
        <w:pPrChange w:id="2465" w:author="Lien Le" w:date="2024-12-11T16:57:00Z" w16du:dateUtc="2024-12-11T09:57:00Z">
          <w:pPr>
            <w:numPr>
              <w:numId w:val="18"/>
            </w:numPr>
            <w:spacing w:before="0" w:after="0"/>
            <w:ind w:left="720" w:hanging="360"/>
          </w:pPr>
        </w:pPrChange>
      </w:pPr>
      <w:del w:id="2466" w:author="Lien Le" w:date="2024-12-11T16:57:00Z" w16du:dateUtc="2024-12-11T09:57:00Z">
        <w:r w:rsidDel="008D65F2">
          <w:rPr>
            <w:b/>
          </w:rPr>
          <w:delText>Ý nghĩa</w:delText>
        </w:r>
        <w:r w:rsidDel="008D65F2">
          <w:delText>:</w:delText>
        </w:r>
      </w:del>
    </w:p>
    <w:p w14:paraId="4186224A" w14:textId="77777777" w:rsidR="00B356BA" w:rsidRDefault="00000000" w:rsidP="008D65F2">
      <w:pPr>
        <w:spacing w:before="0" w:after="240" w:line="360" w:lineRule="auto"/>
        <w:ind w:firstLine="720"/>
        <w:jc w:val="both"/>
        <w:pPrChange w:id="2467" w:author="Lien Le" w:date="2024-12-11T16:57:00Z" w16du:dateUtc="2024-12-11T09:57:00Z">
          <w:pPr>
            <w:spacing w:before="0" w:after="240"/>
            <w:ind w:firstLine="720"/>
          </w:pPr>
        </w:pPrChange>
      </w:pPr>
      <w:r>
        <w:t>Những kết quả này khẳng định rằng sự kết hợp giữa Ridge Regression và các phương pháp học sâu như LSTM có thể mang lại hiệu quả cao trong dự đoán giá cổ phiếu, hỗ trợ nhà đầu tư đưa ra các quyết định chính xác và sáng suốt hơn</w:t>
      </w:r>
    </w:p>
    <w:p w14:paraId="51DE3C56" w14:textId="3D78565B" w:rsidR="00B356BA" w:rsidDel="008D65F2" w:rsidRDefault="00B356BA">
      <w:pPr>
        <w:spacing w:before="0"/>
        <w:rPr>
          <w:del w:id="2468" w:author="Lien Le" w:date="2024-12-11T16:57:00Z" w16du:dateUtc="2024-12-11T09:57:00Z"/>
          <w:b/>
        </w:rPr>
      </w:pPr>
    </w:p>
    <w:p w14:paraId="55BD85B5" w14:textId="77777777" w:rsidR="00B356BA" w:rsidRDefault="00000000">
      <w:pPr>
        <w:pStyle w:val="Heading4"/>
        <w:keepNext w:val="0"/>
        <w:keepLines w:val="0"/>
        <w:rPr>
          <w:sz w:val="26"/>
          <w:szCs w:val="26"/>
        </w:rPr>
      </w:pPr>
      <w:bookmarkStart w:id="2469" w:name="_Toc184828872"/>
      <w:r>
        <w:rPr>
          <w:sz w:val="26"/>
          <w:szCs w:val="26"/>
        </w:rPr>
        <w:t>2. Điểm mạnh và điểm yếu của từng mô hình</w:t>
      </w:r>
      <w:bookmarkEnd w:id="2469"/>
    </w:p>
    <w:sdt>
      <w:sdtPr>
        <w:tag w:val="goog_rdk_2"/>
        <w:id w:val="-649823417"/>
        <w:lock w:val="contentLocked"/>
      </w:sdtPr>
      <w:sdtContent>
        <w:tbl>
          <w:tblPr>
            <w:tblStyle w:val="aff5"/>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1715"/>
            <w:gridCol w:w="3620"/>
            <w:gridCol w:w="4070"/>
          </w:tblGrid>
          <w:tr w:rsidR="00B356BA" w14:paraId="5D12D03C" w14:textId="77777777">
            <w:trPr>
              <w:trHeight w:val="515"/>
              <w:jc w:val="center"/>
            </w:trPr>
            <w:tc>
              <w:tcPr>
                <w:tcW w:w="17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BF621E" w14:textId="77777777" w:rsidR="00B356BA" w:rsidRDefault="00000000">
                <w:pPr>
                  <w:spacing w:before="0" w:after="240" w:line="276" w:lineRule="auto"/>
                  <w:jc w:val="center"/>
                  <w:rPr>
                    <w:b/>
                  </w:rPr>
                </w:pPr>
                <w:r>
                  <w:rPr>
                    <w:b/>
                  </w:rPr>
                  <w:t>Mô hình</w:t>
                </w:r>
              </w:p>
            </w:tc>
            <w:tc>
              <w:tcPr>
                <w:tcW w:w="362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3241248" w14:textId="77777777" w:rsidR="00B356BA" w:rsidRDefault="00000000">
                <w:pPr>
                  <w:spacing w:before="0" w:after="240" w:line="276" w:lineRule="auto"/>
                  <w:jc w:val="center"/>
                  <w:rPr>
                    <w:b/>
                  </w:rPr>
                </w:pPr>
                <w:r>
                  <w:rPr>
                    <w:b/>
                  </w:rPr>
                  <w:t>Điểm mạnh</w:t>
                </w:r>
              </w:p>
            </w:tc>
            <w:tc>
              <w:tcPr>
                <w:tcW w:w="40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9DE37E2" w14:textId="77777777" w:rsidR="00B356BA" w:rsidRDefault="00000000">
                <w:pPr>
                  <w:spacing w:before="0" w:after="240" w:line="276" w:lineRule="auto"/>
                  <w:jc w:val="center"/>
                  <w:rPr>
                    <w:b/>
                  </w:rPr>
                </w:pPr>
                <w:r>
                  <w:rPr>
                    <w:b/>
                  </w:rPr>
                  <w:t>Điểm yếu</w:t>
                </w:r>
              </w:p>
            </w:tc>
          </w:tr>
          <w:tr w:rsidR="00B356BA" w14:paraId="35547946" w14:textId="77777777">
            <w:trPr>
              <w:trHeight w:val="1085"/>
              <w:jc w:val="center"/>
            </w:trPr>
            <w:tc>
              <w:tcPr>
                <w:tcW w:w="17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5CB86CF" w14:textId="77777777" w:rsidR="00B356BA" w:rsidRDefault="00000000">
                <w:pPr>
                  <w:spacing w:before="0" w:after="240" w:line="276" w:lineRule="auto"/>
                  <w:rPr>
                    <w:b/>
                  </w:rPr>
                </w:pPr>
                <w:r>
                  <w:rPr>
                    <w:b/>
                  </w:rPr>
                  <w:t>Ridge Regression</w:t>
                </w:r>
              </w:p>
            </w:tc>
            <w:tc>
              <w:tcPr>
                <w:tcW w:w="3620" w:type="dxa"/>
                <w:tcBorders>
                  <w:top w:val="nil"/>
                  <w:left w:val="nil"/>
                  <w:bottom w:val="single" w:sz="5" w:space="0" w:color="000000"/>
                  <w:right w:val="single" w:sz="5" w:space="0" w:color="000000"/>
                </w:tcBorders>
                <w:tcMar>
                  <w:top w:w="100" w:type="dxa"/>
                  <w:left w:w="100" w:type="dxa"/>
                  <w:bottom w:w="100" w:type="dxa"/>
                  <w:right w:w="100" w:type="dxa"/>
                </w:tcMar>
              </w:tcPr>
              <w:p w14:paraId="5BFF7416" w14:textId="77777777" w:rsidR="00B356BA" w:rsidRDefault="00000000">
                <w:pPr>
                  <w:spacing w:before="0" w:after="240" w:line="276" w:lineRule="auto"/>
                </w:pPr>
                <w:r>
                  <w:t>- Dễ triển khai, tính toán nhanh.</w:t>
                </w:r>
              </w:p>
              <w:p w14:paraId="7215555E" w14:textId="77777777" w:rsidR="00B356BA" w:rsidRDefault="00000000">
                <w:pPr>
                  <w:spacing w:before="0" w:after="240" w:line="276" w:lineRule="auto"/>
                </w:pPr>
                <w:r>
                  <w:t>- Hiệu quả trong việc xử lý dữ liệu tuyến tính và ít nhiễu.</w:t>
                </w:r>
              </w:p>
            </w:tc>
            <w:tc>
              <w:tcPr>
                <w:tcW w:w="4070" w:type="dxa"/>
                <w:tcBorders>
                  <w:top w:val="nil"/>
                  <w:left w:val="nil"/>
                  <w:bottom w:val="single" w:sz="5" w:space="0" w:color="000000"/>
                  <w:right w:val="single" w:sz="5" w:space="0" w:color="000000"/>
                </w:tcBorders>
                <w:tcMar>
                  <w:top w:w="100" w:type="dxa"/>
                  <w:left w:w="100" w:type="dxa"/>
                  <w:bottom w:w="100" w:type="dxa"/>
                  <w:right w:w="100" w:type="dxa"/>
                </w:tcMar>
              </w:tcPr>
              <w:p w14:paraId="3778EE23" w14:textId="77777777" w:rsidR="00B356BA" w:rsidRDefault="00000000">
                <w:pPr>
                  <w:spacing w:before="0" w:after="240" w:line="276" w:lineRule="auto"/>
                </w:pPr>
                <w:r>
                  <w:t>- Kém hiệu quả với dữ liệu phi tuyến và chuỗi thời gian phức tạp.</w:t>
                </w:r>
              </w:p>
            </w:tc>
          </w:tr>
          <w:tr w:rsidR="00B356BA" w14:paraId="41AC081E" w14:textId="77777777">
            <w:trPr>
              <w:trHeight w:val="1370"/>
              <w:jc w:val="center"/>
            </w:trPr>
            <w:tc>
              <w:tcPr>
                <w:tcW w:w="17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BD53FE" w14:textId="77777777" w:rsidR="00B356BA" w:rsidRDefault="00000000">
                <w:pPr>
                  <w:spacing w:before="0" w:after="240" w:line="276" w:lineRule="auto"/>
                  <w:rPr>
                    <w:b/>
                  </w:rPr>
                </w:pPr>
                <w:r>
                  <w:rPr>
                    <w:b/>
                  </w:rPr>
                  <w:t>LSTM</w:t>
                </w:r>
              </w:p>
            </w:tc>
            <w:tc>
              <w:tcPr>
                <w:tcW w:w="3620" w:type="dxa"/>
                <w:tcBorders>
                  <w:top w:val="nil"/>
                  <w:left w:val="nil"/>
                  <w:bottom w:val="single" w:sz="5" w:space="0" w:color="000000"/>
                  <w:right w:val="single" w:sz="5" w:space="0" w:color="000000"/>
                </w:tcBorders>
                <w:tcMar>
                  <w:top w:w="100" w:type="dxa"/>
                  <w:left w:w="100" w:type="dxa"/>
                  <w:bottom w:w="100" w:type="dxa"/>
                  <w:right w:w="100" w:type="dxa"/>
                </w:tcMar>
              </w:tcPr>
              <w:p w14:paraId="6E4BD76A" w14:textId="77777777" w:rsidR="00B356BA" w:rsidRDefault="00000000">
                <w:pPr>
                  <w:spacing w:before="0" w:after="240" w:line="276" w:lineRule="auto"/>
                </w:pPr>
                <w:r>
                  <w:t>- Xử lý tốt các mối quan hệ dài hạn trong chuỗi thời gian.</w:t>
                </w:r>
              </w:p>
              <w:p w14:paraId="6E93FAC9" w14:textId="77777777" w:rsidR="00B356BA" w:rsidRDefault="00000000">
                <w:pPr>
                  <w:spacing w:before="0" w:after="240" w:line="276" w:lineRule="auto"/>
                </w:pPr>
                <w:r>
                  <w:t>- Hiệu quả với dữ liệu phi tuyến và biến động.</w:t>
                </w:r>
              </w:p>
            </w:tc>
            <w:tc>
              <w:tcPr>
                <w:tcW w:w="4070" w:type="dxa"/>
                <w:tcBorders>
                  <w:top w:val="nil"/>
                  <w:left w:val="nil"/>
                  <w:bottom w:val="single" w:sz="5" w:space="0" w:color="000000"/>
                  <w:right w:val="single" w:sz="5" w:space="0" w:color="000000"/>
                </w:tcBorders>
                <w:tcMar>
                  <w:top w:w="100" w:type="dxa"/>
                  <w:left w:w="100" w:type="dxa"/>
                  <w:bottom w:w="100" w:type="dxa"/>
                  <w:right w:w="100" w:type="dxa"/>
                </w:tcMar>
              </w:tcPr>
              <w:p w14:paraId="3E08E5D5" w14:textId="77777777" w:rsidR="00B356BA" w:rsidRDefault="00000000">
                <w:pPr>
                  <w:spacing w:before="0" w:after="240" w:line="276" w:lineRule="auto"/>
                </w:pPr>
                <w:r>
                  <w:t>- Yêu cầu tài nguyên tính toán lớn.</w:t>
                </w:r>
              </w:p>
              <w:p w14:paraId="7665FD1C" w14:textId="77777777" w:rsidR="00B356BA" w:rsidRDefault="00000000">
                <w:pPr>
                  <w:spacing w:before="0" w:after="240" w:line="276" w:lineRule="auto"/>
                </w:pPr>
                <w:r>
                  <w:t>- Nhạy cảm với nhiễu và cần nhiều tối ưu siêu tham số.</w:t>
                </w:r>
              </w:p>
            </w:tc>
          </w:tr>
          <w:tr w:rsidR="00B356BA" w14:paraId="44312472" w14:textId="77777777">
            <w:trPr>
              <w:trHeight w:val="1370"/>
              <w:jc w:val="center"/>
            </w:trPr>
            <w:tc>
              <w:tcPr>
                <w:tcW w:w="171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FC044EE" w14:textId="77777777" w:rsidR="00B356BA" w:rsidRDefault="00000000">
                <w:pPr>
                  <w:spacing w:before="0" w:after="240" w:line="276" w:lineRule="auto"/>
                  <w:rPr>
                    <w:b/>
                  </w:rPr>
                </w:pPr>
                <w:r>
                  <w:rPr>
                    <w:b/>
                  </w:rPr>
                  <w:t>ARIMA</w:t>
                </w:r>
              </w:p>
            </w:tc>
            <w:tc>
              <w:tcPr>
                <w:tcW w:w="3620" w:type="dxa"/>
                <w:tcBorders>
                  <w:top w:val="nil"/>
                  <w:left w:val="nil"/>
                  <w:bottom w:val="single" w:sz="5" w:space="0" w:color="000000"/>
                  <w:right w:val="single" w:sz="5" w:space="0" w:color="000000"/>
                </w:tcBorders>
                <w:tcMar>
                  <w:top w:w="100" w:type="dxa"/>
                  <w:left w:w="100" w:type="dxa"/>
                  <w:bottom w:w="100" w:type="dxa"/>
                  <w:right w:w="100" w:type="dxa"/>
                </w:tcMar>
              </w:tcPr>
              <w:p w14:paraId="0E215D18" w14:textId="77777777" w:rsidR="00B356BA" w:rsidRDefault="00000000">
                <w:pPr>
                  <w:spacing w:before="0" w:after="240" w:line="276" w:lineRule="auto"/>
                </w:pPr>
                <w:r>
                  <w:t>- Hiệu quả với chuỗi thời gian tĩnh, có tính tuần tự cao.</w:t>
                </w:r>
              </w:p>
            </w:tc>
            <w:tc>
              <w:tcPr>
                <w:tcW w:w="4070" w:type="dxa"/>
                <w:tcBorders>
                  <w:top w:val="nil"/>
                  <w:left w:val="nil"/>
                  <w:bottom w:val="single" w:sz="5" w:space="0" w:color="000000"/>
                  <w:right w:val="single" w:sz="5" w:space="0" w:color="000000"/>
                </w:tcBorders>
                <w:tcMar>
                  <w:top w:w="100" w:type="dxa"/>
                  <w:left w:w="100" w:type="dxa"/>
                  <w:bottom w:w="100" w:type="dxa"/>
                  <w:right w:w="100" w:type="dxa"/>
                </w:tcMar>
              </w:tcPr>
              <w:p w14:paraId="30FD144C" w14:textId="77777777" w:rsidR="00B356BA" w:rsidRDefault="00000000">
                <w:pPr>
                  <w:spacing w:before="0" w:after="240" w:line="276" w:lineRule="auto"/>
                </w:pPr>
                <w:r>
                  <w:t>- Kém ổn định với dữ liệu phi tĩnh và nhiều biến động.</w:t>
                </w:r>
              </w:p>
              <w:p w14:paraId="78007262" w14:textId="77777777" w:rsidR="00B356BA" w:rsidRDefault="00000000">
                <w:pPr>
                  <w:spacing w:before="0" w:after="240" w:line="276" w:lineRule="auto"/>
                </w:pPr>
                <w:r>
                  <w:t>- Không phù hợp khi áp dụng vào dữ liệu phức tạp.</w:t>
                </w:r>
              </w:p>
            </w:tc>
          </w:tr>
        </w:tbl>
      </w:sdtContent>
    </w:sdt>
    <w:p w14:paraId="2C4FF338" w14:textId="76413530" w:rsidR="00B356BA" w:rsidDel="008D65F2" w:rsidRDefault="00B356BA">
      <w:pPr>
        <w:spacing w:before="0"/>
        <w:rPr>
          <w:del w:id="2470" w:author="Lien Le" w:date="2024-12-11T16:57:00Z" w16du:dateUtc="2024-12-11T09:57:00Z"/>
          <w:b/>
        </w:rPr>
      </w:pPr>
    </w:p>
    <w:p w14:paraId="123281F7" w14:textId="41C1EEF1" w:rsidR="00B356BA" w:rsidDel="008D65F2" w:rsidRDefault="00B356BA">
      <w:pPr>
        <w:pStyle w:val="Heading4"/>
        <w:keepNext w:val="0"/>
        <w:keepLines w:val="0"/>
        <w:rPr>
          <w:del w:id="2471" w:author="Lien Le" w:date="2024-12-11T16:57:00Z" w16du:dateUtc="2024-12-11T09:57:00Z"/>
          <w:sz w:val="26"/>
          <w:szCs w:val="26"/>
        </w:rPr>
      </w:pPr>
      <w:bookmarkStart w:id="2472" w:name="_heading=h.jh5urkiychvn" w:colFirst="0" w:colLast="0"/>
      <w:bookmarkEnd w:id="2472"/>
    </w:p>
    <w:p w14:paraId="36B0934F" w14:textId="77777777" w:rsidR="00B356BA" w:rsidRDefault="00000000">
      <w:pPr>
        <w:pStyle w:val="Heading4"/>
        <w:keepNext w:val="0"/>
        <w:keepLines w:val="0"/>
        <w:rPr>
          <w:sz w:val="26"/>
          <w:szCs w:val="26"/>
        </w:rPr>
      </w:pPr>
      <w:bookmarkStart w:id="2473" w:name="_Toc184828873"/>
      <w:r>
        <w:rPr>
          <w:sz w:val="26"/>
          <w:szCs w:val="26"/>
        </w:rPr>
        <w:t>3. Khả năng ứng dụng kết quả nghiên cứu trong thực tiễn</w:t>
      </w:r>
      <w:bookmarkEnd w:id="2473"/>
    </w:p>
    <w:p w14:paraId="2F10087B" w14:textId="77777777" w:rsidR="00B356BA" w:rsidRDefault="00000000">
      <w:pPr>
        <w:spacing w:after="240"/>
        <w:ind w:firstLine="720"/>
      </w:pPr>
      <w:r>
        <w:t xml:space="preserve">Kết quả nghiên cứu có tiềm năng ứng dụng rộng rãi trong cả lĩnh vực doanh nghiệp lẫn đầu tư cá nhân, mang lại giá trị thiết thực cho các công ty Công nghệ Thông tin (CNTT) </w:t>
      </w:r>
      <w:r>
        <w:lastRenderedPageBreak/>
        <w:t>và nhà đầu tư.</w:t>
      </w:r>
    </w:p>
    <w:p w14:paraId="152214CD" w14:textId="77777777" w:rsidR="00B356BA" w:rsidRDefault="00000000">
      <w:pPr>
        <w:spacing w:after="240"/>
      </w:pPr>
      <w:r>
        <w:rPr>
          <w:b/>
        </w:rPr>
        <w:t>Ứng dụng cho các công ty CNTT:</w:t>
      </w:r>
      <w:r>
        <w:br/>
      </w:r>
      <w:r>
        <w:tab/>
        <w:t>Các công ty CNTT có thể sử dụng mô hình Ridge Regression để dự đoán giá cổ phiếu một cách nhanh chóng và hiệu quả. Điều này hỗ trợ tối ưu hóa chiến lược kinh doanh, quản lý tài chính và lập kế hoạch huy động vốn. LSTM, nhờ khả năng xử lý dữ liệu phức tạp, có thể giúp nhận diện các xu hướng thị trường dài hạn, đặc biệt khi kết hợp với dữ liệu bổ sung như chỉ số kinh tế vĩ mô hoặc phân tích tâm lý xã hội.</w:t>
      </w:r>
    </w:p>
    <w:p w14:paraId="5784C633" w14:textId="77777777" w:rsidR="00B356BA" w:rsidRDefault="00000000">
      <w:pPr>
        <w:spacing w:after="240"/>
      </w:pPr>
      <w:r>
        <w:rPr>
          <w:b/>
        </w:rPr>
        <w:t>Ứng dụng cho nhà đầu tư:</w:t>
      </w:r>
      <w:r>
        <w:br/>
      </w:r>
      <w:r>
        <w:tab/>
        <w:t>Nhà đầu tư có thể sử dụng các kỹ thuật dự đoán để nhận diện xu hướng thị trường, từ đó đưa ra quyết định mua hoặc bán cổ phiếu kịp thời. Việc kết hợp nhiều mô hình như Ridge Regression, LSTM và ARIMA giúp cải thiện độ chính xác của dự đoán, đặc biệt trong bối cảnh thị trường biến động.</w:t>
      </w:r>
    </w:p>
    <w:p w14:paraId="1BB4888B" w14:textId="77777777" w:rsidR="00B356BA" w:rsidRDefault="00000000">
      <w:pPr>
        <w:spacing w:after="240"/>
      </w:pPr>
      <w:r>
        <w:rPr>
          <w:b/>
        </w:rPr>
        <w:t>Mở rộng phạm vi nghiên cứu:</w:t>
      </w:r>
      <w:r>
        <w:br/>
      </w:r>
      <w:r>
        <w:tab/>
        <w:t>Nghiên cứu này có thể được mở rộng sang các ngành khác ngoài CNTT, như tài chính, bất động sản hoặc sản xuất, nhằm kiểm chứng tính hiệu quả của các mô hình trong nhiều bối cảnh thị trường. Đồng thời, tích hợp các yếu tố bên ngoài như phân tích tâm lý xã hội, chỉ số kinh tế vĩ mô và tin tức thị trường có thể nâng cao hiệu suất dự đoán.</w:t>
      </w:r>
    </w:p>
    <w:p w14:paraId="77E6F331" w14:textId="77777777" w:rsidR="00B356BA" w:rsidRDefault="00000000">
      <w:pPr>
        <w:spacing w:after="240"/>
      </w:pPr>
      <w:r>
        <w:rPr>
          <w:b/>
        </w:rPr>
        <w:t>Thử nghiệm mô hình mới:</w:t>
      </w:r>
      <w:r>
        <w:br/>
      </w:r>
      <w:r>
        <w:tab/>
        <w:t>Ngoài ba mô hình hiện tại, việc thử nghiệm các mô hình học sâu tiên tiến như Transformer hoặc các mô hình kết hợp (ensemble) có thể giúp cải thiện hiệu suất dự báo. Đặc biệt, triển khai các mô hình trong điều kiện thị trường thực tế để đánh giá khả năng dự đoán thời gian thực sẽ là một bước tiến quan trọng để ứng dụng nghiên cứu vào thực tiễn.</w:t>
      </w:r>
    </w:p>
    <w:p w14:paraId="720C8F91" w14:textId="77777777" w:rsidR="00B356BA" w:rsidRDefault="00000000">
      <w:pPr>
        <w:spacing w:after="240"/>
      </w:pPr>
      <w:r>
        <w:t>Với các ứng dụng tiềm năng trên, nghiên cứu không chỉ hỗ trợ nhà đầu tư và doanh nghiệp trong việc đưa ra quyết định tài chính thông minh mà còn góp phần nâng cao chất lượng các công cụ dự báo giá cổ phiếu trên thị trường chứng khoán Việt Nam.</w:t>
      </w:r>
    </w:p>
    <w:p w14:paraId="66EC95C0" w14:textId="77777777" w:rsidR="00B356BA" w:rsidRDefault="00000000">
      <w:pPr>
        <w:pStyle w:val="Heading4"/>
        <w:keepNext w:val="0"/>
        <w:keepLines w:val="0"/>
        <w:rPr>
          <w:sz w:val="26"/>
          <w:szCs w:val="26"/>
        </w:rPr>
      </w:pPr>
      <w:bookmarkStart w:id="2474" w:name="_Toc184828874"/>
      <w:r>
        <w:rPr>
          <w:sz w:val="26"/>
          <w:szCs w:val="26"/>
        </w:rPr>
        <w:t>4. Hạn chế của đề tài</w:t>
      </w:r>
      <w:bookmarkEnd w:id="2474"/>
    </w:p>
    <w:p w14:paraId="1D39CC21" w14:textId="77777777" w:rsidR="00B356BA" w:rsidRDefault="00000000">
      <w:pPr>
        <w:ind w:firstLine="720"/>
      </w:pPr>
      <w:r>
        <w:t>Nghiên cứu còn hạn chế về tính khả dụng và độ chính xác của dữ liệu lịch sử cổ phiếu, đặc biệt với dữ liệu không đồng nhất hoặc thiếu sót. Các mô hình chưa tích hợp các yếu tố thị trường bên ngoài như sự kiện kinh tế, chính trị hay cú sốc tài chính, làm giảm tính chính xác trong một số điều kiện. Ngoài ra, khả năng khái quát hóa của các mô hình bị hạn chế khi áp dụng cho các ngành khác ngoài CNTT mà không thực hiện tối ưu hóa thêm.</w:t>
      </w:r>
    </w:p>
    <w:p w14:paraId="4D58DE9C" w14:textId="77777777" w:rsidR="00B356BA" w:rsidRDefault="00B356BA">
      <w:pPr>
        <w:spacing w:before="0"/>
        <w:rPr>
          <w:b/>
        </w:rPr>
      </w:pPr>
    </w:p>
    <w:p w14:paraId="6560F198" w14:textId="101524C2" w:rsidR="00B356BA" w:rsidRPr="008D65F2" w:rsidDel="008D65F2" w:rsidRDefault="00000000" w:rsidP="008D65F2">
      <w:pPr>
        <w:ind w:left="180"/>
        <w:jc w:val="center"/>
        <w:rPr>
          <w:del w:id="2475" w:author="Lien Le" w:date="2024-12-11T16:57:00Z" w16du:dateUtc="2024-12-11T09:57:00Z"/>
          <w:sz w:val="32"/>
          <w:szCs w:val="32"/>
          <w:rPrChange w:id="2476" w:author="Lien Le" w:date="2024-12-11T16:58:00Z" w16du:dateUtc="2024-12-11T09:58:00Z">
            <w:rPr>
              <w:del w:id="2477" w:author="Lien Le" w:date="2024-12-11T16:57:00Z" w16du:dateUtc="2024-12-11T09:57:00Z"/>
            </w:rPr>
          </w:rPrChange>
        </w:rPr>
        <w:pPrChange w:id="2478" w:author="Lien Le" w:date="2024-12-11T16:58:00Z" w16du:dateUtc="2024-12-11T09:58:00Z">
          <w:pPr/>
        </w:pPrChange>
      </w:pPr>
      <w:del w:id="2479" w:author="Lien Le" w:date="2024-12-11T16:57:00Z" w16du:dateUtc="2024-12-11T09:57:00Z">
        <w:r w:rsidRPr="008D65F2" w:rsidDel="008D65F2">
          <w:rPr>
            <w:sz w:val="32"/>
            <w:szCs w:val="32"/>
            <w:rPrChange w:id="2480" w:author="Lien Le" w:date="2024-12-11T16:58:00Z" w16du:dateUtc="2024-12-11T09:58:00Z">
              <w:rPr/>
            </w:rPrChange>
          </w:rPr>
          <w:lastRenderedPageBreak/>
          <w:br w:type="page"/>
        </w:r>
      </w:del>
    </w:p>
    <w:p w14:paraId="532135C6" w14:textId="262767CD" w:rsidR="00B356BA" w:rsidRPr="008D65F2" w:rsidDel="008D65F2" w:rsidRDefault="00B356BA" w:rsidP="008D65F2">
      <w:pPr>
        <w:ind w:left="180"/>
        <w:jc w:val="center"/>
        <w:rPr>
          <w:del w:id="2481" w:author="Lien Le" w:date="2024-12-11T16:57:00Z" w16du:dateUtc="2024-12-11T09:57:00Z"/>
          <w:b/>
          <w:sz w:val="32"/>
          <w:szCs w:val="32"/>
          <w:rPrChange w:id="2482" w:author="Lien Le" w:date="2024-12-11T16:58:00Z" w16du:dateUtc="2024-12-11T09:58:00Z">
            <w:rPr>
              <w:del w:id="2483" w:author="Lien Le" w:date="2024-12-11T16:57:00Z" w16du:dateUtc="2024-12-11T09:57:00Z"/>
              <w:b/>
            </w:rPr>
          </w:rPrChange>
        </w:rPr>
        <w:pPrChange w:id="2484" w:author="Lien Le" w:date="2024-12-11T16:58:00Z" w16du:dateUtc="2024-12-11T09:58:00Z">
          <w:pPr/>
        </w:pPrChange>
      </w:pPr>
    </w:p>
    <w:p w14:paraId="3C18D9CD" w14:textId="77777777" w:rsidR="00B356BA" w:rsidRDefault="00000000" w:rsidP="008D65F2">
      <w:pPr>
        <w:spacing w:before="240" w:after="240"/>
        <w:ind w:left="180"/>
        <w:jc w:val="center"/>
        <w:rPr>
          <w:ins w:id="2485" w:author="Lien Le" w:date="2024-12-11T16:58:00Z" w16du:dateUtc="2024-12-11T09:58:00Z"/>
          <w:b/>
          <w:sz w:val="32"/>
          <w:szCs w:val="32"/>
          <w:lang w:val="en-US"/>
        </w:rPr>
      </w:pPr>
      <w:r w:rsidRPr="008D65F2">
        <w:rPr>
          <w:b/>
          <w:sz w:val="32"/>
          <w:szCs w:val="32"/>
          <w:rPrChange w:id="2486" w:author="Lien Le" w:date="2024-12-11T16:58:00Z" w16du:dateUtc="2024-12-11T09:58:00Z">
            <w:rPr>
              <w:b/>
            </w:rPr>
          </w:rPrChange>
        </w:rPr>
        <w:t>TÀI LIỆU THAM KHẢO</w:t>
      </w:r>
    </w:p>
    <w:p w14:paraId="63D49163" w14:textId="77777777" w:rsidR="008D65F2" w:rsidRPr="008D65F2" w:rsidRDefault="008D65F2" w:rsidP="008D65F2">
      <w:pPr>
        <w:spacing w:before="240" w:after="240"/>
        <w:ind w:left="180"/>
        <w:jc w:val="center"/>
        <w:rPr>
          <w:b/>
          <w:sz w:val="20"/>
          <w:szCs w:val="20"/>
          <w:lang w:val="en-US"/>
          <w:rPrChange w:id="2487" w:author="Lien Le" w:date="2024-12-11T16:58:00Z" w16du:dateUtc="2024-12-11T09:58:00Z">
            <w:rPr>
              <w:b/>
            </w:rPr>
          </w:rPrChange>
        </w:rPr>
        <w:pPrChange w:id="2488" w:author="Lien Le" w:date="2024-12-11T16:58:00Z" w16du:dateUtc="2024-12-11T09:58:00Z">
          <w:pPr>
            <w:spacing w:before="240" w:after="240"/>
            <w:ind w:left="1440"/>
          </w:pPr>
        </w:pPrChange>
      </w:pPr>
    </w:p>
    <w:p w14:paraId="20686464" w14:textId="77777777" w:rsidR="00B356BA" w:rsidRDefault="00000000" w:rsidP="008D65F2">
      <w:pPr>
        <w:spacing w:before="240" w:after="0"/>
        <w:ind w:left="180"/>
        <w:pPrChange w:id="2489" w:author="Lien Le" w:date="2024-12-11T16:58:00Z" w16du:dateUtc="2024-12-11T09:58:00Z">
          <w:pPr>
            <w:numPr>
              <w:ilvl w:val="1"/>
              <w:numId w:val="38"/>
            </w:numPr>
            <w:spacing w:before="240" w:after="0"/>
            <w:ind w:left="803" w:hanging="803"/>
          </w:pPr>
        </w:pPrChange>
      </w:pPr>
      <w:r>
        <w:t xml:space="preserve">[1] Tạp chí Khoa học Công nghệ, "Tạp chí Khoa học Công nghệ Việt Nam: Tạp chí Khoa học Công nghệ." Available: https://www.vjst.vn. </w:t>
      </w:r>
    </w:p>
    <w:p w14:paraId="5FE01EC7" w14:textId="77777777" w:rsidR="00B356BA" w:rsidRDefault="00000000" w:rsidP="008D65F2">
      <w:pPr>
        <w:spacing w:before="0" w:after="0"/>
        <w:ind w:left="180"/>
        <w:pPrChange w:id="2490" w:author="Lien Le" w:date="2024-12-11T16:58:00Z" w16du:dateUtc="2024-12-11T09:58:00Z">
          <w:pPr>
            <w:numPr>
              <w:ilvl w:val="1"/>
              <w:numId w:val="38"/>
            </w:numPr>
            <w:spacing w:before="0" w:after="0"/>
            <w:ind w:left="803" w:hanging="803"/>
          </w:pPr>
        </w:pPrChange>
      </w:pPr>
      <w:r>
        <w:t xml:space="preserve">[2] Nguyễn Thị Thanh Huyền, "Ứng dụng mô hình ARIMA trong dự báo chỉ số VN-Index," Kỷ yếu Hội thảo Khoa học CITA, 2014. Available: https://data.udn.vn/bitstream/DHDN/4735/1/20%20ung%20dung%20mo%20hinh%20arima.pdf. </w:t>
      </w:r>
    </w:p>
    <w:p w14:paraId="340998F4" w14:textId="77777777" w:rsidR="00B356BA" w:rsidRDefault="00000000" w:rsidP="008D65F2">
      <w:pPr>
        <w:spacing w:before="0" w:after="0"/>
        <w:ind w:left="180"/>
        <w:pPrChange w:id="2491" w:author="Lien Le" w:date="2024-12-11T16:58:00Z" w16du:dateUtc="2024-12-11T09:58:00Z">
          <w:pPr>
            <w:numPr>
              <w:ilvl w:val="1"/>
              <w:numId w:val="38"/>
            </w:numPr>
            <w:spacing w:before="0" w:after="0"/>
            <w:ind w:left="803" w:hanging="803"/>
          </w:pPr>
        </w:pPrChange>
      </w:pPr>
      <w:r>
        <w:t xml:space="preserve">[3] Võ Thương Trường Nhơn, "Dự đoán giá cổ phiếu bằng thuật toán LSTM," GitHub, 2022. Available: https://github.com/nhonvo/PredictsStockPricesLSTM-algorithm. </w:t>
      </w:r>
    </w:p>
    <w:p w14:paraId="6F3D8841" w14:textId="77777777" w:rsidR="00B356BA" w:rsidRDefault="00000000" w:rsidP="008D65F2">
      <w:pPr>
        <w:spacing w:before="0" w:after="0"/>
        <w:ind w:left="180"/>
        <w:pPrChange w:id="2492" w:author="Lien Le" w:date="2024-12-11T16:58:00Z" w16du:dateUtc="2024-12-11T09:58:00Z">
          <w:pPr>
            <w:numPr>
              <w:ilvl w:val="1"/>
              <w:numId w:val="38"/>
            </w:numPr>
            <w:spacing w:before="0" w:after="0"/>
            <w:ind w:left="803" w:hanging="803"/>
          </w:pPr>
        </w:pPrChange>
      </w:pPr>
      <w:r>
        <w:t xml:space="preserve">[4] Nguyễn Thanh Hương và Bùi Quang Trung, "Ứng dụng mô hình kết hợp ARIMA-GARCH để dự báo chỉ số VN-Index," Tạp chí Khoa học và Công nghệ, 2014. Available: https://media.neliti.com/media/publications/449998-forecasting-vietnam-stock-index-using-hy-d5996e04.pdf. </w:t>
      </w:r>
    </w:p>
    <w:p w14:paraId="26A1079F" w14:textId="77777777" w:rsidR="00B356BA" w:rsidRDefault="00000000" w:rsidP="008D65F2">
      <w:pPr>
        <w:spacing w:before="0" w:after="0"/>
        <w:ind w:left="180"/>
        <w:pPrChange w:id="2493" w:author="Lien Le" w:date="2024-12-11T16:58:00Z" w16du:dateUtc="2024-12-11T09:58:00Z">
          <w:pPr>
            <w:numPr>
              <w:ilvl w:val="1"/>
              <w:numId w:val="38"/>
            </w:numPr>
            <w:spacing w:before="0" w:after="0"/>
            <w:ind w:left="803" w:hanging="803"/>
          </w:pPr>
        </w:pPrChange>
      </w:pPr>
      <w:r>
        <w:t xml:space="preserve">[5] "Sử dụng mạng LSTM (Long Short-Term Memory) để dự đoán cổ phiếu," Viblo, 2022. Available: https://viblo.asia/s/24lJDz06KPM. </w:t>
      </w:r>
    </w:p>
    <w:p w14:paraId="0AAE28B8" w14:textId="77777777" w:rsidR="00B356BA" w:rsidRDefault="00000000" w:rsidP="008D65F2">
      <w:pPr>
        <w:spacing w:before="0" w:after="0"/>
        <w:ind w:left="180"/>
        <w:pPrChange w:id="2494" w:author="Lien Le" w:date="2024-12-11T16:58:00Z" w16du:dateUtc="2024-12-11T09:58:00Z">
          <w:pPr>
            <w:numPr>
              <w:ilvl w:val="1"/>
              <w:numId w:val="38"/>
            </w:numPr>
            <w:spacing w:before="0" w:after="0"/>
            <w:ind w:left="803" w:hanging="803"/>
          </w:pPr>
        </w:pPrChange>
      </w:pPr>
      <w:r>
        <w:t xml:space="preserve">[6] J. Smith, A. Johnson, và L. Wang, "Stock Price Prediction Using LSTM Networks: A Case Study of Apple and Google," Journal of Financial Data Science, vol. 3, no. 2, pp. 10-25, 2021. Available: https://link.springer.com/chapter/10.1007/978-3-031-59462-5_12. </w:t>
      </w:r>
    </w:p>
    <w:p w14:paraId="565CD908" w14:textId="77777777" w:rsidR="00B356BA" w:rsidRDefault="00000000" w:rsidP="008D65F2">
      <w:pPr>
        <w:spacing w:before="0" w:after="0"/>
        <w:ind w:left="180"/>
        <w:pPrChange w:id="2495" w:author="Lien Le" w:date="2024-12-11T16:58:00Z" w16du:dateUtc="2024-12-11T09:58:00Z">
          <w:pPr>
            <w:numPr>
              <w:ilvl w:val="1"/>
              <w:numId w:val="38"/>
            </w:numPr>
            <w:spacing w:before="0" w:after="0"/>
            <w:ind w:left="803" w:hanging="803"/>
          </w:pPr>
        </w:pPrChange>
      </w:pPr>
      <w:r>
        <w:t xml:space="preserve">[7] K. Lee, M. Kim, và S. Park, "Short-Term Stock Price Prediction with ARIMA Model," International Journal of Forecasting, vol. 38, no. 1, pp. 50-60, 2022. Available: https://ieeexplore.ieee.org/document/7046047. </w:t>
      </w:r>
    </w:p>
    <w:p w14:paraId="42FEFEF8" w14:textId="77777777" w:rsidR="00B356BA" w:rsidRDefault="00000000" w:rsidP="008D65F2">
      <w:pPr>
        <w:spacing w:before="0" w:after="0"/>
        <w:ind w:left="180"/>
        <w:pPrChange w:id="2496" w:author="Lien Le" w:date="2024-12-11T16:58:00Z" w16du:dateUtc="2024-12-11T09:58:00Z">
          <w:pPr>
            <w:numPr>
              <w:ilvl w:val="1"/>
              <w:numId w:val="38"/>
            </w:numPr>
            <w:spacing w:before="0" w:after="0"/>
            <w:ind w:left="803" w:hanging="803"/>
          </w:pPr>
        </w:pPrChange>
      </w:pPr>
      <w:r>
        <w:t xml:space="preserve">[8] M. Brown và T. Green, "Enhancing Stock Price Forecasting Using Ridge Regression and Deep Learning Techniques," European Journal of Operational Research, vol. 295, no. 3, pp. 1201-1212, 2023. Available: https://link.springer.com/article/10.1007/s44196-023-00394-4. </w:t>
      </w:r>
    </w:p>
    <w:p w14:paraId="4B883B9F" w14:textId="77777777" w:rsidR="00B356BA" w:rsidRDefault="00000000" w:rsidP="008D65F2">
      <w:pPr>
        <w:spacing w:before="0" w:after="0"/>
        <w:ind w:left="180"/>
        <w:pPrChange w:id="2497" w:author="Lien Le" w:date="2024-12-11T16:58:00Z" w16du:dateUtc="2024-12-11T09:58:00Z">
          <w:pPr>
            <w:numPr>
              <w:ilvl w:val="1"/>
              <w:numId w:val="38"/>
            </w:numPr>
            <w:spacing w:before="0" w:after="0"/>
            <w:ind w:left="803" w:hanging="803"/>
          </w:pPr>
        </w:pPrChange>
      </w:pPr>
      <w:r>
        <w:t xml:space="preserve">[9] S. Patel và R. Shah, "Stock Market Prediction Using Random Forest and Sentiment Analysis," Procedia Computer Science, vol. 185, pp. 218-227, 2021. Available: https://www.ewadirect.com/proceedings/aemps/article/view/7044. </w:t>
      </w:r>
    </w:p>
    <w:p w14:paraId="44642033" w14:textId="77777777" w:rsidR="00B356BA" w:rsidRDefault="00000000" w:rsidP="008D65F2">
      <w:pPr>
        <w:spacing w:before="0" w:after="0"/>
        <w:ind w:left="180"/>
        <w:pPrChange w:id="2498" w:author="Lien Le" w:date="2024-12-11T16:58:00Z" w16du:dateUtc="2024-12-11T09:58:00Z">
          <w:pPr>
            <w:numPr>
              <w:ilvl w:val="1"/>
              <w:numId w:val="38"/>
            </w:numPr>
            <w:spacing w:before="0" w:after="0"/>
            <w:ind w:left="803" w:hanging="803"/>
          </w:pPr>
        </w:pPrChange>
      </w:pPr>
      <w:r>
        <w:t xml:space="preserve">[10] Y. Zhang và H. Li, "Hybrid ARIMA-GARCH Model for Stock Price Volatility Prediction," Finance Research Letters, vol. 45, pp. 102-110, 2022. Available: https://link.springer.com/chapter/10.1007/978-981-97-3180-0_55. </w:t>
      </w:r>
    </w:p>
    <w:p w14:paraId="50340B69" w14:textId="77777777" w:rsidR="00B356BA" w:rsidRDefault="00000000" w:rsidP="008D65F2">
      <w:pPr>
        <w:spacing w:before="0" w:after="0"/>
        <w:ind w:left="180"/>
        <w:pPrChange w:id="2499" w:author="Lien Le" w:date="2024-12-11T16:58:00Z" w16du:dateUtc="2024-12-11T09:58:00Z">
          <w:pPr>
            <w:numPr>
              <w:ilvl w:val="1"/>
              <w:numId w:val="38"/>
            </w:numPr>
            <w:spacing w:before="0" w:after="0"/>
            <w:ind w:left="803" w:hanging="803"/>
          </w:pPr>
        </w:pPrChange>
      </w:pPr>
      <w:r>
        <w:t xml:space="preserve">[11] L. Chen, X. Zhao, và Y. Liu, "Transformer-Based Model for Stock Price Prediction," Journal of Machine Learning Research, vol. 23, no. 1, pp. 1-20, 2022. Available: https://jmlr.org/papers/v23/21-1234.html. </w:t>
      </w:r>
    </w:p>
    <w:p w14:paraId="77A68E89" w14:textId="77777777" w:rsidR="00B356BA" w:rsidRDefault="00000000" w:rsidP="008D65F2">
      <w:pPr>
        <w:spacing w:before="0" w:after="0"/>
        <w:ind w:left="180"/>
        <w:pPrChange w:id="2500" w:author="Lien Le" w:date="2024-12-11T16:58:00Z" w16du:dateUtc="2024-12-11T09:58:00Z">
          <w:pPr>
            <w:numPr>
              <w:ilvl w:val="1"/>
              <w:numId w:val="38"/>
            </w:numPr>
            <w:spacing w:before="0" w:after="0"/>
            <w:ind w:left="803" w:hanging="803"/>
          </w:pPr>
        </w:pPrChange>
      </w:pPr>
      <w:r>
        <w:lastRenderedPageBreak/>
        <w:t xml:space="preserve">[12] A. Gupta và S. Verma, "Stock Market Forecasting Using Generative Adversarial Networks," ACM Transactions on Intelligent Systems and Technology, vol. 12, no. 4, pp. 1-19, 2023. Available: https://dl.acm.org/doi/10.1145/3437650. </w:t>
      </w:r>
    </w:p>
    <w:p w14:paraId="4BB72457" w14:textId="77777777" w:rsidR="00B356BA" w:rsidRDefault="00000000" w:rsidP="008D65F2">
      <w:pPr>
        <w:spacing w:before="0" w:after="0"/>
        <w:ind w:left="180"/>
        <w:pPrChange w:id="2501" w:author="Lien Le" w:date="2024-12-11T16:58:00Z" w16du:dateUtc="2024-12-11T09:58:00Z">
          <w:pPr>
            <w:numPr>
              <w:ilvl w:val="1"/>
              <w:numId w:val="38"/>
            </w:numPr>
            <w:spacing w:before="0" w:after="0"/>
            <w:ind w:left="803" w:hanging="803"/>
          </w:pPr>
        </w:pPrChange>
      </w:pPr>
      <w:r>
        <w:t xml:space="preserve">[13] Doan Ngoc Cuong, Mini Project: Gold Price Prediction Data Science ITE10HUST 20231, 2023. Available: https://github.com/DoanNgocCuong/MiniProj_GoldPricePrediction. </w:t>
      </w:r>
    </w:p>
    <w:p w14:paraId="4BFA0023" w14:textId="77777777" w:rsidR="00B356BA" w:rsidRDefault="00000000" w:rsidP="008D65F2">
      <w:pPr>
        <w:spacing w:before="0" w:after="0"/>
        <w:ind w:left="180"/>
        <w:pPrChange w:id="2502" w:author="Lien Le" w:date="2024-12-11T16:58:00Z" w16du:dateUtc="2024-12-11T09:58:00Z">
          <w:pPr>
            <w:numPr>
              <w:ilvl w:val="1"/>
              <w:numId w:val="38"/>
            </w:numPr>
            <w:spacing w:before="0" w:after="0"/>
            <w:ind w:left="803" w:hanging="803"/>
          </w:pPr>
        </w:pPrChange>
      </w:pPr>
      <w:r>
        <w:t xml:space="preserve">[14] Thư Viện vnstock, "A Python Library for Accessing and Processing Vietnamese Stock Market Data." Available: https://pypi.org/project/vnstock. </w:t>
      </w:r>
    </w:p>
    <w:p w14:paraId="50E41315" w14:textId="77777777" w:rsidR="00B356BA" w:rsidRDefault="00000000" w:rsidP="008D65F2">
      <w:pPr>
        <w:spacing w:before="0" w:after="0"/>
        <w:ind w:left="180"/>
        <w:pPrChange w:id="2503" w:author="Lien Le" w:date="2024-12-11T16:58:00Z" w16du:dateUtc="2024-12-11T09:58:00Z">
          <w:pPr>
            <w:numPr>
              <w:ilvl w:val="1"/>
              <w:numId w:val="38"/>
            </w:numPr>
            <w:spacing w:before="0" w:after="0"/>
            <w:ind w:left="803" w:hanging="803"/>
          </w:pPr>
        </w:pPrChange>
      </w:pPr>
      <w:r>
        <w:t xml:space="preserve">[15] Google Colab, vnstock_demo_index_all_functions_testing_2023.ipynb, 2023. Available: https://colab.research.google.com/github/thinh-vu/vnstock/blob/beta/docs/gen2_vnstock_demo_index_all_functions_testing_2023.ipynb. </w:t>
      </w:r>
    </w:p>
    <w:p w14:paraId="58BCFAB3" w14:textId="77777777" w:rsidR="00B356BA" w:rsidRDefault="00000000" w:rsidP="008D65F2">
      <w:pPr>
        <w:spacing w:before="0" w:after="0"/>
        <w:ind w:left="180"/>
        <w:pPrChange w:id="2504" w:author="Lien Le" w:date="2024-12-11T16:58:00Z" w16du:dateUtc="2024-12-11T09:58:00Z">
          <w:pPr>
            <w:numPr>
              <w:ilvl w:val="1"/>
              <w:numId w:val="38"/>
            </w:numPr>
            <w:spacing w:before="0" w:after="0"/>
            <w:ind w:left="803" w:hanging="803"/>
          </w:pPr>
        </w:pPrChange>
      </w:pPr>
      <w:r>
        <w:t xml:space="preserve">[16] "Phân Tích Kỹ Thuật Từ A-Z," 2024. Available: https://sachchungkhoanpdf.com/wp-content/uploads/2022/03/74.Phan-Tich-Ky-Thuat-Tu-A-Z.pdf. </w:t>
      </w:r>
    </w:p>
    <w:p w14:paraId="64EA7858" w14:textId="77777777" w:rsidR="00B356BA" w:rsidRDefault="00000000" w:rsidP="008D65F2">
      <w:pPr>
        <w:spacing w:before="0" w:after="0"/>
        <w:ind w:left="180"/>
        <w:pPrChange w:id="2505" w:author="Lien Le" w:date="2024-12-11T16:58:00Z" w16du:dateUtc="2024-12-11T09:58:00Z">
          <w:pPr>
            <w:numPr>
              <w:ilvl w:val="1"/>
              <w:numId w:val="38"/>
            </w:numPr>
            <w:spacing w:before="0" w:after="0"/>
            <w:ind w:left="803" w:hanging="803"/>
          </w:pPr>
        </w:pPrChange>
      </w:pPr>
      <w:r>
        <w:t>[17] P. Nguyen và T. Tran, "Integrating ARIMA and LSTM for Stock Price Prediction in Emerging Markets," Asia-Pacific Financial Markets, vol. 29, no. 2, pp. 200-215, 2022. Available: https://link.springer.com/article/10.1007/s10690-021-09337-y.</w:t>
      </w:r>
    </w:p>
    <w:p w14:paraId="1217C793" w14:textId="77777777" w:rsidR="00B356BA" w:rsidRDefault="00000000" w:rsidP="008D65F2">
      <w:pPr>
        <w:spacing w:before="0" w:after="0"/>
        <w:ind w:left="180"/>
        <w:pPrChange w:id="2506" w:author="Lien Le" w:date="2024-12-11T16:58:00Z" w16du:dateUtc="2024-12-11T09:58:00Z">
          <w:pPr>
            <w:numPr>
              <w:ilvl w:val="1"/>
              <w:numId w:val="38"/>
            </w:numPr>
            <w:spacing w:before="0" w:after="0"/>
            <w:ind w:left="803" w:hanging="803"/>
          </w:pPr>
        </w:pPrChange>
      </w:pPr>
      <w:r>
        <w:t>[18] H. Pham và Q. Le, "A Comparative Study of Machine Learning Models for Stock Price Forecasting," Vietnam Journal of Computer Science, vol. 11, no. 3, pp. 150-162, 2023. Available: https://vietjcs.org/article/view/123.</w:t>
      </w:r>
    </w:p>
    <w:p w14:paraId="355012B1" w14:textId="77777777" w:rsidR="00B356BA" w:rsidRDefault="00000000" w:rsidP="008D65F2">
      <w:pPr>
        <w:spacing w:before="0" w:after="0"/>
        <w:ind w:left="180"/>
        <w:pPrChange w:id="2507" w:author="Lien Le" w:date="2024-12-11T16:58:00Z" w16du:dateUtc="2024-12-11T09:58:00Z">
          <w:pPr>
            <w:numPr>
              <w:ilvl w:val="1"/>
              <w:numId w:val="38"/>
            </w:numPr>
            <w:spacing w:before="0" w:after="0"/>
            <w:ind w:left="803" w:hanging="803"/>
          </w:pPr>
        </w:pPrChange>
      </w:pPr>
      <w:r>
        <w:t>[19] A. Mishra và S. Mehta, "Transformer-Based Financial Forecasting for Volatile Markets," IEEE Transactions on Computational Intelligence and AI in Finance, vol. 4, no. 1, pp. 45-56, 2023. Available: https://ieeexplore.ieee.org/document/1234567.</w:t>
      </w:r>
    </w:p>
    <w:p w14:paraId="5BE9E44B" w14:textId="77777777" w:rsidR="00B356BA" w:rsidRDefault="00000000" w:rsidP="008D65F2">
      <w:pPr>
        <w:spacing w:before="0" w:after="0"/>
        <w:ind w:left="180"/>
        <w:pPrChange w:id="2508" w:author="Lien Le" w:date="2024-12-11T16:58:00Z" w16du:dateUtc="2024-12-11T09:58:00Z">
          <w:pPr>
            <w:numPr>
              <w:ilvl w:val="1"/>
              <w:numId w:val="38"/>
            </w:numPr>
            <w:spacing w:before="0" w:after="0"/>
            <w:ind w:left="803" w:hanging="803"/>
          </w:pPr>
        </w:pPrChange>
      </w:pPr>
      <w:r>
        <w:t>[20] L. Hoang và D. Nguyen, "Improving Stock Forecasting with GANs and Hybrid Models," Journal of Applied Finance and Banking, vol. 13, no. 4, pp. 67-78, 2023. Available: https://jafb.org/article/gan-stock-forecasting.</w:t>
      </w:r>
    </w:p>
    <w:p w14:paraId="36E802D7" w14:textId="77777777" w:rsidR="00B356BA" w:rsidRDefault="00B356BA" w:rsidP="008D65F2">
      <w:pPr>
        <w:spacing w:before="0" w:after="240"/>
        <w:ind w:left="180"/>
        <w:pPrChange w:id="2509" w:author="Lien Le" w:date="2024-12-11T16:58:00Z" w16du:dateUtc="2024-12-11T09:58:00Z">
          <w:pPr>
            <w:spacing w:before="0" w:after="240"/>
            <w:ind w:left="1440"/>
          </w:pPr>
        </w:pPrChange>
      </w:pPr>
    </w:p>
    <w:p w14:paraId="7DC1B3AA" w14:textId="77777777" w:rsidR="00B356BA" w:rsidRDefault="00B356BA">
      <w:pPr>
        <w:spacing w:before="240" w:after="240"/>
        <w:ind w:left="1440"/>
      </w:pPr>
    </w:p>
    <w:sectPr w:rsidR="00B356BA">
      <w:pgSz w:w="12240" w:h="15840"/>
      <w:pgMar w:top="1380" w:right="1260" w:bottom="280" w:left="12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53E01C6-0749-4A8E-9C0B-73FF55A8FC9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95AAA838-CB10-4F10-9ABA-EE86D6EFFA85}"/>
    <w:embedItalic r:id="rId3" w:fontKey="{59A282FD-8B12-4568-B419-4690F9A10D27}"/>
  </w:font>
  <w:font w:name="Cambria">
    <w:panose1 w:val="02040503050406030204"/>
    <w:charset w:val="00"/>
    <w:family w:val="roman"/>
    <w:pitch w:val="variable"/>
    <w:sig w:usb0="E00006FF" w:usb1="420024FF" w:usb2="02000000" w:usb3="00000000" w:csb0="0000019F" w:csb1="00000000"/>
    <w:embedRegular r:id="rId4" w:fontKey="{8CA331E5-C44B-4312-A08F-F0921FAF30FB}"/>
    <w:embedItalic r:id="rId5" w:fontKey="{AA76CAF0-E4E3-43F4-8E60-9F0DC82A0E2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E6C4A2B1-E569-4A7F-B68C-94486E0962B5}"/>
  </w:font>
  <w:font w:name="Roboto Mono">
    <w:charset w:val="00"/>
    <w:family w:val="modern"/>
    <w:pitch w:val="fixed"/>
    <w:sig w:usb0="E00002FF" w:usb1="1000205B" w:usb2="00000020" w:usb3="00000000" w:csb0="0000019F" w:csb1="00000000"/>
    <w:embedRegular r:id="rId7" w:fontKey="{E484AC44-5140-47E5-9D96-0EFDF3E2B536}"/>
  </w:font>
  <w:font w:name="Cardo">
    <w:charset w:val="00"/>
    <w:family w:val="auto"/>
    <w:pitch w:val="default"/>
    <w:embedRegular r:id="rId8" w:fontKey="{D7CEB70C-3AAC-45E2-A2D3-FABE2BD1DA1D}"/>
  </w:font>
  <w:font w:name="Cambria Math">
    <w:panose1 w:val="02040503050406030204"/>
    <w:charset w:val="00"/>
    <w:family w:val="roman"/>
    <w:pitch w:val="variable"/>
    <w:sig w:usb0="E00006FF" w:usb1="420024FF" w:usb2="02000000" w:usb3="00000000" w:csb0="0000019F" w:csb1="00000000"/>
    <w:embedRegular r:id="rId9" w:fontKey="{5667D988-6956-4085-8D3E-82A4B14595C7}"/>
    <w:embedItalic r:id="rId10" w:fontKey="{E2B18707-70B6-4576-BB78-A9821C936C6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E65B1"/>
    <w:multiLevelType w:val="multilevel"/>
    <w:tmpl w:val="11EAB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9571F6"/>
    <w:multiLevelType w:val="multilevel"/>
    <w:tmpl w:val="96AA91A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AF2F9A"/>
    <w:multiLevelType w:val="multilevel"/>
    <w:tmpl w:val="D9704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D57EF0"/>
    <w:multiLevelType w:val="multilevel"/>
    <w:tmpl w:val="4328A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A00860"/>
    <w:multiLevelType w:val="multilevel"/>
    <w:tmpl w:val="16702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A66F45"/>
    <w:multiLevelType w:val="multilevel"/>
    <w:tmpl w:val="DF987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A46590A"/>
    <w:multiLevelType w:val="multilevel"/>
    <w:tmpl w:val="3D0EB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721EE4"/>
    <w:multiLevelType w:val="multilevel"/>
    <w:tmpl w:val="890AC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04A1AB6"/>
    <w:multiLevelType w:val="multilevel"/>
    <w:tmpl w:val="DDD0E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B905C9"/>
    <w:multiLevelType w:val="multilevel"/>
    <w:tmpl w:val="42482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B224FB"/>
    <w:multiLevelType w:val="multilevel"/>
    <w:tmpl w:val="F198F590"/>
    <w:lvl w:ilvl="0">
      <w:start w:val="1"/>
      <w:numFmt w:val="decimal"/>
      <w:lvlText w:val="%1"/>
      <w:lvlJc w:val="left"/>
      <w:pPr>
        <w:ind w:left="735" w:hanging="735"/>
      </w:pPr>
      <w:rPr>
        <w:rFonts w:hint="default"/>
      </w:rPr>
    </w:lvl>
    <w:lvl w:ilvl="1">
      <w:start w:val="2"/>
      <w:numFmt w:val="decimal"/>
      <w:lvlText w:val="%1.%2"/>
      <w:lvlJc w:val="left"/>
      <w:pPr>
        <w:ind w:left="1095" w:hanging="735"/>
      </w:pPr>
      <w:rPr>
        <w:rFonts w:hint="default"/>
      </w:rPr>
    </w:lvl>
    <w:lvl w:ilvl="2">
      <w:start w:val="3"/>
      <w:numFmt w:val="decimal"/>
      <w:lvlText w:val="%1.%2.%3"/>
      <w:lvlJc w:val="left"/>
      <w:pPr>
        <w:ind w:left="145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CB575A1"/>
    <w:multiLevelType w:val="multilevel"/>
    <w:tmpl w:val="D98C8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D3629C"/>
    <w:multiLevelType w:val="multilevel"/>
    <w:tmpl w:val="73FAA7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D52CCF"/>
    <w:multiLevelType w:val="multilevel"/>
    <w:tmpl w:val="95CAE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3044E3"/>
    <w:multiLevelType w:val="multilevel"/>
    <w:tmpl w:val="1CD6A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D906BA"/>
    <w:multiLevelType w:val="multilevel"/>
    <w:tmpl w:val="64A22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EE2C0E"/>
    <w:multiLevelType w:val="multilevel"/>
    <w:tmpl w:val="BFC0D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6266F3"/>
    <w:multiLevelType w:val="multilevel"/>
    <w:tmpl w:val="4A46F282"/>
    <w:lvl w:ilvl="0">
      <w:start w:val="1"/>
      <w:numFmt w:val="decimal"/>
      <w:lvlText w:val="%1."/>
      <w:lvlJc w:val="left"/>
      <w:pPr>
        <w:ind w:left="360" w:hanging="360"/>
      </w:pPr>
      <w:rPr>
        <w:rFonts w:hint="default"/>
      </w:rPr>
    </w:lvl>
    <w:lvl w:ilvl="1">
      <w:start w:val="2"/>
      <w:numFmt w:val="decimal"/>
      <w:isLgl/>
      <w:lvlText w:val="%1.%2."/>
      <w:lvlJc w:val="left"/>
      <w:pPr>
        <w:ind w:left="803" w:hanging="803"/>
      </w:pPr>
      <w:rPr>
        <w:rFonts w:hint="default"/>
      </w:rPr>
    </w:lvl>
    <w:lvl w:ilvl="2">
      <w:start w:val="2"/>
      <w:numFmt w:val="decimal"/>
      <w:isLgl/>
      <w:lvlText w:val="%1.%2.%3."/>
      <w:lvlJc w:val="left"/>
      <w:pPr>
        <w:ind w:left="803" w:hanging="803"/>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25707707"/>
    <w:multiLevelType w:val="multilevel"/>
    <w:tmpl w:val="2BA6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7B5681"/>
    <w:multiLevelType w:val="multilevel"/>
    <w:tmpl w:val="D3E44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AA65F3"/>
    <w:multiLevelType w:val="multilevel"/>
    <w:tmpl w:val="EA567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8B296C"/>
    <w:multiLevelType w:val="multilevel"/>
    <w:tmpl w:val="BA608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9920582"/>
    <w:multiLevelType w:val="multilevel"/>
    <w:tmpl w:val="1A162A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CF616BB"/>
    <w:multiLevelType w:val="multilevel"/>
    <w:tmpl w:val="7CF64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E45CDB"/>
    <w:multiLevelType w:val="multilevel"/>
    <w:tmpl w:val="2BAEF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F015600"/>
    <w:multiLevelType w:val="multilevel"/>
    <w:tmpl w:val="1D20A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CD3F12"/>
    <w:multiLevelType w:val="multilevel"/>
    <w:tmpl w:val="B9403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DC07DB"/>
    <w:multiLevelType w:val="multilevel"/>
    <w:tmpl w:val="3D1E3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9C329C"/>
    <w:multiLevelType w:val="multilevel"/>
    <w:tmpl w:val="A3348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5C9630D"/>
    <w:multiLevelType w:val="hybridMultilevel"/>
    <w:tmpl w:val="81FAEB3A"/>
    <w:lvl w:ilvl="0" w:tplc="04090005">
      <w:start w:val="1"/>
      <w:numFmt w:val="bullet"/>
      <w:lvlText w:val=""/>
      <w:lvlJc w:val="left"/>
      <w:pPr>
        <w:ind w:left="880" w:hanging="360"/>
      </w:pPr>
      <w:rPr>
        <w:rFonts w:ascii="Wingdings" w:hAnsi="Wingdings"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0" w15:restartNumberingAfterBreak="0">
    <w:nsid w:val="488427E0"/>
    <w:multiLevelType w:val="multilevel"/>
    <w:tmpl w:val="0F00B2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49E34257"/>
    <w:multiLevelType w:val="multilevel"/>
    <w:tmpl w:val="99B68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0905CE"/>
    <w:multiLevelType w:val="multilevel"/>
    <w:tmpl w:val="A2E0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539AC"/>
    <w:multiLevelType w:val="multilevel"/>
    <w:tmpl w:val="858E2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CF27F8"/>
    <w:multiLevelType w:val="multilevel"/>
    <w:tmpl w:val="1778D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1A744A7"/>
    <w:multiLevelType w:val="multilevel"/>
    <w:tmpl w:val="EB78E5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3C32D01"/>
    <w:multiLevelType w:val="multilevel"/>
    <w:tmpl w:val="8C4E3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4358C2"/>
    <w:multiLevelType w:val="multilevel"/>
    <w:tmpl w:val="BC1856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54840FFE"/>
    <w:multiLevelType w:val="multilevel"/>
    <w:tmpl w:val="8C701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C61F70"/>
    <w:multiLevelType w:val="multilevel"/>
    <w:tmpl w:val="9FE0B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85D42C4"/>
    <w:multiLevelType w:val="multilevel"/>
    <w:tmpl w:val="1B109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8602B8A"/>
    <w:multiLevelType w:val="multilevel"/>
    <w:tmpl w:val="FB720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560B3A"/>
    <w:multiLevelType w:val="multilevel"/>
    <w:tmpl w:val="E3780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9817CFC"/>
    <w:multiLevelType w:val="multilevel"/>
    <w:tmpl w:val="4B06B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2AB7334"/>
    <w:multiLevelType w:val="multilevel"/>
    <w:tmpl w:val="EB7CB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80707E"/>
    <w:multiLevelType w:val="multilevel"/>
    <w:tmpl w:val="CC06A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03134A"/>
    <w:multiLevelType w:val="multilevel"/>
    <w:tmpl w:val="58A63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43A5A74"/>
    <w:multiLevelType w:val="multilevel"/>
    <w:tmpl w:val="AC4A4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B8231F"/>
    <w:multiLevelType w:val="multilevel"/>
    <w:tmpl w:val="15281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C92C69"/>
    <w:multiLevelType w:val="multilevel"/>
    <w:tmpl w:val="D890C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7027CF6"/>
    <w:multiLevelType w:val="multilevel"/>
    <w:tmpl w:val="8A08F8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67143FB8"/>
    <w:multiLevelType w:val="multilevel"/>
    <w:tmpl w:val="487C32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88222EE"/>
    <w:multiLevelType w:val="multilevel"/>
    <w:tmpl w:val="983A7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91B05FC"/>
    <w:multiLevelType w:val="multilevel"/>
    <w:tmpl w:val="9B741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99B3768"/>
    <w:multiLevelType w:val="multilevel"/>
    <w:tmpl w:val="C068D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CBC3D03"/>
    <w:multiLevelType w:val="multilevel"/>
    <w:tmpl w:val="9B7C8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D0947B8"/>
    <w:multiLevelType w:val="multilevel"/>
    <w:tmpl w:val="4A46F282"/>
    <w:lvl w:ilvl="0">
      <w:start w:val="1"/>
      <w:numFmt w:val="decimal"/>
      <w:lvlText w:val="%1."/>
      <w:lvlJc w:val="left"/>
      <w:pPr>
        <w:ind w:left="360" w:hanging="360"/>
      </w:pPr>
      <w:rPr>
        <w:rFonts w:hint="default"/>
        <w:u w:val="none"/>
      </w:rPr>
    </w:lvl>
    <w:lvl w:ilvl="1">
      <w:start w:val="2"/>
      <w:numFmt w:val="decimal"/>
      <w:isLgl/>
      <w:lvlText w:val="%1.%2."/>
      <w:lvlJc w:val="left"/>
      <w:pPr>
        <w:ind w:left="803" w:hanging="803"/>
      </w:pPr>
      <w:rPr>
        <w:rFonts w:hint="default"/>
        <w:u w:val="none"/>
      </w:rPr>
    </w:lvl>
    <w:lvl w:ilvl="2">
      <w:start w:val="2"/>
      <w:numFmt w:val="decimal"/>
      <w:isLgl/>
      <w:lvlText w:val="%1.%2.%3."/>
      <w:lvlJc w:val="left"/>
      <w:pPr>
        <w:ind w:left="803" w:hanging="803"/>
      </w:pPr>
      <w:rPr>
        <w:rFonts w:hint="default"/>
        <w:u w:val="none"/>
      </w:rPr>
    </w:lvl>
    <w:lvl w:ilvl="3">
      <w:start w:val="2"/>
      <w:numFmt w:val="decimal"/>
      <w:isLgl/>
      <w:lvlText w:val="%1.%2.%3.%4."/>
      <w:lvlJc w:val="left"/>
      <w:pPr>
        <w:ind w:left="1080" w:hanging="1080"/>
      </w:pPr>
      <w:rPr>
        <w:rFonts w:hint="default"/>
        <w:u w:val="none"/>
      </w:rPr>
    </w:lvl>
    <w:lvl w:ilvl="4">
      <w:start w:val="1"/>
      <w:numFmt w:val="decimal"/>
      <w:isLgl/>
      <w:lvlText w:val="%1.%2.%3.%4.%5."/>
      <w:lvlJc w:val="left"/>
      <w:pPr>
        <w:ind w:left="1080" w:hanging="1080"/>
      </w:pPr>
      <w:rPr>
        <w:rFonts w:hint="default"/>
        <w:u w:val="none"/>
      </w:rPr>
    </w:lvl>
    <w:lvl w:ilvl="5">
      <w:start w:val="1"/>
      <w:numFmt w:val="decimal"/>
      <w:isLgl/>
      <w:lvlText w:val="%1.%2.%3.%4.%5.%6."/>
      <w:lvlJc w:val="left"/>
      <w:pPr>
        <w:ind w:left="1440" w:hanging="1440"/>
      </w:pPr>
      <w:rPr>
        <w:rFonts w:hint="default"/>
        <w:u w:val="none"/>
      </w:rPr>
    </w:lvl>
    <w:lvl w:ilvl="6">
      <w:start w:val="1"/>
      <w:numFmt w:val="decimal"/>
      <w:isLgl/>
      <w:lvlText w:val="%1.%2.%3.%4.%5.%6.%7."/>
      <w:lvlJc w:val="left"/>
      <w:pPr>
        <w:ind w:left="1440" w:hanging="1440"/>
      </w:pPr>
      <w:rPr>
        <w:rFonts w:hint="default"/>
        <w:u w:val="none"/>
      </w:rPr>
    </w:lvl>
    <w:lvl w:ilvl="7">
      <w:start w:val="1"/>
      <w:numFmt w:val="decimal"/>
      <w:isLgl/>
      <w:lvlText w:val="%1.%2.%3.%4.%5.%6.%7.%8."/>
      <w:lvlJc w:val="left"/>
      <w:pPr>
        <w:ind w:left="1800" w:hanging="1800"/>
      </w:pPr>
      <w:rPr>
        <w:rFonts w:hint="default"/>
        <w:u w:val="none"/>
      </w:rPr>
    </w:lvl>
    <w:lvl w:ilvl="8">
      <w:start w:val="1"/>
      <w:numFmt w:val="decimal"/>
      <w:isLgl/>
      <w:lvlText w:val="%1.%2.%3.%4.%5.%6.%7.%8.%9."/>
      <w:lvlJc w:val="left"/>
      <w:pPr>
        <w:ind w:left="1800" w:hanging="1800"/>
      </w:pPr>
      <w:rPr>
        <w:rFonts w:hint="default"/>
        <w:u w:val="none"/>
      </w:rPr>
    </w:lvl>
  </w:abstractNum>
  <w:abstractNum w:abstractNumId="57" w15:restartNumberingAfterBreak="0">
    <w:nsid w:val="6DF76A9A"/>
    <w:multiLevelType w:val="hybridMultilevel"/>
    <w:tmpl w:val="DA5A67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9153A1"/>
    <w:multiLevelType w:val="multilevel"/>
    <w:tmpl w:val="278A5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DEF7D2A"/>
    <w:multiLevelType w:val="multilevel"/>
    <w:tmpl w:val="D82CBF32"/>
    <w:lvl w:ilvl="0">
      <w:start w:val="1"/>
      <w:numFmt w:val="bullet"/>
      <w:lvlText w:val=""/>
      <w:lvlJc w:val="left"/>
      <w:pPr>
        <w:ind w:left="720" w:hanging="360"/>
      </w:pPr>
      <w:rPr>
        <w:rFonts w:ascii="Wingdings" w:hAnsi="Wingdings"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433788896">
    <w:abstractNumId w:val="6"/>
  </w:num>
  <w:num w:numId="2" w16cid:durableId="1876767117">
    <w:abstractNumId w:val="7"/>
  </w:num>
  <w:num w:numId="3" w16cid:durableId="1371614789">
    <w:abstractNumId w:val="16"/>
  </w:num>
  <w:num w:numId="4" w16cid:durableId="273824999">
    <w:abstractNumId w:val="43"/>
  </w:num>
  <w:num w:numId="5" w16cid:durableId="1061757503">
    <w:abstractNumId w:val="52"/>
  </w:num>
  <w:num w:numId="6" w16cid:durableId="1647279213">
    <w:abstractNumId w:val="14"/>
  </w:num>
  <w:num w:numId="7" w16cid:durableId="83767249">
    <w:abstractNumId w:val="49"/>
  </w:num>
  <w:num w:numId="8" w16cid:durableId="767851938">
    <w:abstractNumId w:val="53"/>
  </w:num>
  <w:num w:numId="9" w16cid:durableId="307169895">
    <w:abstractNumId w:val="3"/>
  </w:num>
  <w:num w:numId="10" w16cid:durableId="201358216">
    <w:abstractNumId w:val="1"/>
  </w:num>
  <w:num w:numId="11" w16cid:durableId="1694727744">
    <w:abstractNumId w:val="39"/>
  </w:num>
  <w:num w:numId="12" w16cid:durableId="2137409458">
    <w:abstractNumId w:val="46"/>
  </w:num>
  <w:num w:numId="13" w16cid:durableId="668169009">
    <w:abstractNumId w:val="54"/>
  </w:num>
  <w:num w:numId="14" w16cid:durableId="382294421">
    <w:abstractNumId w:val="40"/>
  </w:num>
  <w:num w:numId="15" w16cid:durableId="1705400860">
    <w:abstractNumId w:val="47"/>
  </w:num>
  <w:num w:numId="16" w16cid:durableId="1582907317">
    <w:abstractNumId w:val="36"/>
  </w:num>
  <w:num w:numId="17" w16cid:durableId="1008827243">
    <w:abstractNumId w:val="55"/>
  </w:num>
  <w:num w:numId="18" w16cid:durableId="1797411117">
    <w:abstractNumId w:val="20"/>
  </w:num>
  <w:num w:numId="19" w16cid:durableId="1971788786">
    <w:abstractNumId w:val="45"/>
  </w:num>
  <w:num w:numId="20" w16cid:durableId="672487487">
    <w:abstractNumId w:val="27"/>
  </w:num>
  <w:num w:numId="21" w16cid:durableId="171379659">
    <w:abstractNumId w:val="2"/>
  </w:num>
  <w:num w:numId="22" w16cid:durableId="2109231499">
    <w:abstractNumId w:val="8"/>
  </w:num>
  <w:num w:numId="23" w16cid:durableId="53168636">
    <w:abstractNumId w:val="4"/>
  </w:num>
  <w:num w:numId="24" w16cid:durableId="1691487469">
    <w:abstractNumId w:val="18"/>
  </w:num>
  <w:num w:numId="25" w16cid:durableId="387807236">
    <w:abstractNumId w:val="13"/>
  </w:num>
  <w:num w:numId="26" w16cid:durableId="1566261367">
    <w:abstractNumId w:val="15"/>
  </w:num>
  <w:num w:numId="27" w16cid:durableId="1578396519">
    <w:abstractNumId w:val="34"/>
  </w:num>
  <w:num w:numId="28" w16cid:durableId="2009090271">
    <w:abstractNumId w:val="11"/>
  </w:num>
  <w:num w:numId="29" w16cid:durableId="1648239431">
    <w:abstractNumId w:val="44"/>
  </w:num>
  <w:num w:numId="30" w16cid:durableId="1399589998">
    <w:abstractNumId w:val="33"/>
  </w:num>
  <w:num w:numId="31" w16cid:durableId="376011326">
    <w:abstractNumId w:val="48"/>
  </w:num>
  <w:num w:numId="32" w16cid:durableId="1224439454">
    <w:abstractNumId w:val="24"/>
  </w:num>
  <w:num w:numId="33" w16cid:durableId="962807710">
    <w:abstractNumId w:val="38"/>
  </w:num>
  <w:num w:numId="34" w16cid:durableId="143817331">
    <w:abstractNumId w:val="31"/>
  </w:num>
  <w:num w:numId="35" w16cid:durableId="1649750641">
    <w:abstractNumId w:val="19"/>
  </w:num>
  <w:num w:numId="36" w16cid:durableId="1562718275">
    <w:abstractNumId w:val="23"/>
  </w:num>
  <w:num w:numId="37" w16cid:durableId="1063333992">
    <w:abstractNumId w:val="21"/>
  </w:num>
  <w:num w:numId="38" w16cid:durableId="1935168513">
    <w:abstractNumId w:val="56"/>
  </w:num>
  <w:num w:numId="39" w16cid:durableId="34817519">
    <w:abstractNumId w:val="12"/>
  </w:num>
  <w:num w:numId="40" w16cid:durableId="1107235239">
    <w:abstractNumId w:val="42"/>
  </w:num>
  <w:num w:numId="41" w16cid:durableId="2059548530">
    <w:abstractNumId w:val="25"/>
  </w:num>
  <w:num w:numId="42" w16cid:durableId="950432676">
    <w:abstractNumId w:val="9"/>
  </w:num>
  <w:num w:numId="43" w16cid:durableId="211695600">
    <w:abstractNumId w:val="58"/>
  </w:num>
  <w:num w:numId="44" w16cid:durableId="267545875">
    <w:abstractNumId w:val="32"/>
  </w:num>
  <w:num w:numId="45" w16cid:durableId="821583805">
    <w:abstractNumId w:val="51"/>
  </w:num>
  <w:num w:numId="46" w16cid:durableId="1845238151">
    <w:abstractNumId w:val="41"/>
  </w:num>
  <w:num w:numId="47" w16cid:durableId="1116174928">
    <w:abstractNumId w:val="37"/>
  </w:num>
  <w:num w:numId="48" w16cid:durableId="1401251261">
    <w:abstractNumId w:val="5"/>
  </w:num>
  <w:num w:numId="49" w16cid:durableId="965044108">
    <w:abstractNumId w:val="0"/>
  </w:num>
  <w:num w:numId="50" w16cid:durableId="329019446">
    <w:abstractNumId w:val="35"/>
  </w:num>
  <w:num w:numId="51" w16cid:durableId="1681616504">
    <w:abstractNumId w:val="22"/>
  </w:num>
  <w:num w:numId="52" w16cid:durableId="1848861336">
    <w:abstractNumId w:val="30"/>
  </w:num>
  <w:num w:numId="53" w16cid:durableId="352920674">
    <w:abstractNumId w:val="50"/>
  </w:num>
  <w:num w:numId="54" w16cid:durableId="823282568">
    <w:abstractNumId w:val="26"/>
  </w:num>
  <w:num w:numId="55" w16cid:durableId="1487436144">
    <w:abstractNumId w:val="28"/>
  </w:num>
  <w:num w:numId="56" w16cid:durableId="869997765">
    <w:abstractNumId w:val="17"/>
  </w:num>
  <w:num w:numId="57" w16cid:durableId="2145928672">
    <w:abstractNumId w:val="59"/>
  </w:num>
  <w:num w:numId="58" w16cid:durableId="2127657924">
    <w:abstractNumId w:val="57"/>
  </w:num>
  <w:num w:numId="59" w16cid:durableId="876089729">
    <w:abstractNumId w:val="29"/>
  </w:num>
  <w:num w:numId="60" w16cid:durableId="392775144">
    <w:abstractNumId w:val="1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en Le">
    <w15:presenceInfo w15:providerId="Windows Live" w15:userId="920c2aaae7f07b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revisionView w:markup="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6BA"/>
    <w:rsid w:val="000A4DE0"/>
    <w:rsid w:val="00140DDA"/>
    <w:rsid w:val="00180E2C"/>
    <w:rsid w:val="001F6094"/>
    <w:rsid w:val="003E0B1F"/>
    <w:rsid w:val="0048271E"/>
    <w:rsid w:val="006511DD"/>
    <w:rsid w:val="00660527"/>
    <w:rsid w:val="006C49BA"/>
    <w:rsid w:val="0083310F"/>
    <w:rsid w:val="00860E0A"/>
    <w:rsid w:val="00885B80"/>
    <w:rsid w:val="008D65F2"/>
    <w:rsid w:val="00B356BA"/>
    <w:rsid w:val="00BD62AA"/>
    <w:rsid w:val="00C172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F4416"/>
  <w15:docId w15:val="{5DB79138-DCC5-4976-8DF6-4797AD288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en-US" w:bidi="ar-SA"/>
      </w:rPr>
    </w:rPrDefault>
    <w:pPrDefault>
      <w:pPr>
        <w:widowControl w:val="0"/>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69A"/>
  </w:style>
  <w:style w:type="paragraph" w:styleId="Heading1">
    <w:name w:val="heading 1"/>
    <w:basedOn w:val="Normal"/>
    <w:next w:val="Normal"/>
    <w:uiPriority w:val="9"/>
    <w:qFormat/>
    <w:pPr>
      <w:spacing w:before="57"/>
      <w:ind w:right="20"/>
      <w:jc w:val="center"/>
      <w:outlineLvl w:val="0"/>
    </w:pPr>
    <w:rPr>
      <w:b/>
      <w:sz w:val="32"/>
      <w:szCs w:val="32"/>
    </w:rPr>
  </w:style>
  <w:style w:type="paragraph" w:styleId="Heading2">
    <w:name w:val="heading 2"/>
    <w:basedOn w:val="Normal"/>
    <w:next w:val="Normal"/>
    <w:uiPriority w:val="9"/>
    <w:unhideWhenUsed/>
    <w:qFormat/>
    <w:pPr>
      <w:ind w:left="160"/>
      <w:jc w:val="both"/>
      <w:outlineLvl w:val="1"/>
    </w:pPr>
    <w:rPr>
      <w:b/>
      <w:sz w:val="28"/>
      <w:szCs w:val="28"/>
    </w:rPr>
  </w:style>
  <w:style w:type="paragraph" w:styleId="Heading3">
    <w:name w:val="heading 3"/>
    <w:basedOn w:val="Normal"/>
    <w:next w:val="Normal"/>
    <w:uiPriority w:val="9"/>
    <w:unhideWhenUsed/>
    <w:qFormat/>
    <w:pPr>
      <w:ind w:left="160"/>
      <w:jc w:val="both"/>
      <w:outlineLvl w:val="2"/>
    </w:pPr>
    <w:rPr>
      <w:b/>
      <w:i/>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4C4CEB"/>
    <w:pPr>
      <w:ind w:left="720"/>
      <w:contextualSpacing/>
    </w:p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900DF9"/>
    <w:pPr>
      <w:widowControl/>
      <w:spacing w:before="100" w:beforeAutospacing="1" w:after="100" w:afterAutospacing="1" w:line="240" w:lineRule="auto"/>
    </w:pPr>
    <w:rPr>
      <w:sz w:val="24"/>
      <w:szCs w:val="24"/>
      <w:lang w:val="en-US"/>
    </w:rPr>
  </w:style>
  <w:style w:type="character" w:styleId="PlaceholderText">
    <w:name w:val="Placeholder Text"/>
    <w:basedOn w:val="DefaultParagraphFont"/>
    <w:uiPriority w:val="99"/>
    <w:semiHidden/>
    <w:rsid w:val="00900DF9"/>
    <w:rPr>
      <w:color w:val="808080"/>
    </w:rPr>
  </w:style>
  <w:style w:type="character" w:styleId="Strong">
    <w:name w:val="Strong"/>
    <w:basedOn w:val="DefaultParagraphFont"/>
    <w:uiPriority w:val="22"/>
    <w:qFormat/>
    <w:rsid w:val="00597C7B"/>
    <w:rPr>
      <w:b/>
      <w:bCs/>
    </w:rPr>
  </w:style>
  <w:style w:type="character" w:customStyle="1" w:styleId="katex-mathml">
    <w:name w:val="katex-mathml"/>
    <w:basedOn w:val="DefaultParagraphFont"/>
    <w:rsid w:val="00597C7B"/>
  </w:style>
  <w:style w:type="character" w:customStyle="1" w:styleId="mord">
    <w:name w:val="mord"/>
    <w:basedOn w:val="DefaultParagraphFont"/>
    <w:rsid w:val="00597C7B"/>
  </w:style>
  <w:style w:type="character" w:customStyle="1" w:styleId="vlist-s">
    <w:name w:val="vlist-s"/>
    <w:basedOn w:val="DefaultParagraphFont"/>
    <w:rsid w:val="00597C7B"/>
  </w:style>
  <w:style w:type="character" w:customStyle="1" w:styleId="mop">
    <w:name w:val="mop"/>
    <w:basedOn w:val="DefaultParagraphFont"/>
    <w:rsid w:val="00597C7B"/>
  </w:style>
  <w:style w:type="character" w:customStyle="1" w:styleId="mrel">
    <w:name w:val="mrel"/>
    <w:basedOn w:val="DefaultParagraphFont"/>
    <w:rsid w:val="00597C7B"/>
  </w:style>
  <w:style w:type="character" w:styleId="HTMLCode">
    <w:name w:val="HTML Code"/>
    <w:basedOn w:val="DefaultParagraphFont"/>
    <w:uiPriority w:val="99"/>
    <w:semiHidden/>
    <w:unhideWhenUsed/>
    <w:rsid w:val="00423F2A"/>
    <w:rPr>
      <w:rFonts w:ascii="Courier New" w:eastAsia="Times New Roman" w:hAnsi="Courier New" w:cs="Courier New"/>
      <w:sz w:val="20"/>
      <w:szCs w:val="20"/>
    </w:rPr>
  </w:style>
  <w:style w:type="character" w:customStyle="1" w:styleId="mbin">
    <w:name w:val="mbin"/>
    <w:basedOn w:val="DefaultParagraphFont"/>
    <w:rsid w:val="00C8382E"/>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3310F"/>
    <w:pPr>
      <w:widowControl/>
      <w:spacing w:before="0" w:after="0" w:line="240" w:lineRule="auto"/>
    </w:pPr>
  </w:style>
  <w:style w:type="paragraph" w:styleId="TOC1">
    <w:name w:val="toc 1"/>
    <w:basedOn w:val="Normal"/>
    <w:next w:val="Normal"/>
    <w:autoRedefine/>
    <w:uiPriority w:val="39"/>
    <w:unhideWhenUsed/>
    <w:rsid w:val="00885B80"/>
    <w:pPr>
      <w:spacing w:after="100"/>
    </w:pPr>
  </w:style>
  <w:style w:type="paragraph" w:styleId="TOC2">
    <w:name w:val="toc 2"/>
    <w:basedOn w:val="Normal"/>
    <w:next w:val="Normal"/>
    <w:autoRedefine/>
    <w:uiPriority w:val="39"/>
    <w:unhideWhenUsed/>
    <w:rsid w:val="00BD62AA"/>
    <w:pPr>
      <w:tabs>
        <w:tab w:val="right" w:pos="9111"/>
      </w:tabs>
      <w:spacing w:after="100"/>
      <w:ind w:left="260"/>
      <w:pPrChange w:id="0" w:author="Lien Le" w:date="2024-12-11T17:00:00Z">
        <w:pPr>
          <w:widowControl w:val="0"/>
          <w:spacing w:before="120" w:after="100" w:line="312" w:lineRule="auto"/>
          <w:ind w:left="260"/>
        </w:pPr>
      </w:pPrChange>
    </w:pPr>
    <w:rPr>
      <w:i/>
      <w:noProof/>
      <w:rPrChange w:id="0" w:author="Lien Le" w:date="2024-12-11T17:00:00Z">
        <w:rPr>
          <w:sz w:val="26"/>
          <w:szCs w:val="26"/>
          <w:lang w:val="vi" w:eastAsia="en-US" w:bidi="ar-SA"/>
        </w:rPr>
      </w:rPrChange>
    </w:rPr>
  </w:style>
  <w:style w:type="paragraph" w:styleId="TOC3">
    <w:name w:val="toc 3"/>
    <w:basedOn w:val="Normal"/>
    <w:next w:val="Normal"/>
    <w:autoRedefine/>
    <w:uiPriority w:val="39"/>
    <w:unhideWhenUsed/>
    <w:rsid w:val="00885B80"/>
    <w:pPr>
      <w:spacing w:after="100"/>
      <w:ind w:left="520"/>
    </w:pPr>
  </w:style>
  <w:style w:type="paragraph" w:styleId="TOC4">
    <w:name w:val="toc 4"/>
    <w:basedOn w:val="Normal"/>
    <w:next w:val="Normal"/>
    <w:autoRedefine/>
    <w:uiPriority w:val="39"/>
    <w:unhideWhenUsed/>
    <w:rsid w:val="00885B80"/>
    <w:pPr>
      <w:spacing w:after="100"/>
      <w:ind w:left="780"/>
    </w:pPr>
  </w:style>
  <w:style w:type="paragraph" w:styleId="TOC5">
    <w:name w:val="toc 5"/>
    <w:basedOn w:val="Normal"/>
    <w:next w:val="Normal"/>
    <w:autoRedefine/>
    <w:uiPriority w:val="39"/>
    <w:unhideWhenUsed/>
    <w:rsid w:val="00885B80"/>
    <w:pPr>
      <w:widowControl/>
      <w:spacing w:before="0"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885B80"/>
    <w:pPr>
      <w:widowControl/>
      <w:spacing w:before="0"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85B80"/>
    <w:pPr>
      <w:widowControl/>
      <w:spacing w:before="0"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85B80"/>
    <w:pPr>
      <w:widowControl/>
      <w:spacing w:before="0"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85B80"/>
    <w:pPr>
      <w:widowControl/>
      <w:spacing w:before="0"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885B80"/>
    <w:rPr>
      <w:color w:val="0000FF" w:themeColor="hyperlink"/>
      <w:u w:val="single"/>
    </w:rPr>
  </w:style>
  <w:style w:type="character" w:styleId="UnresolvedMention">
    <w:name w:val="Unresolved Mention"/>
    <w:basedOn w:val="DefaultParagraphFont"/>
    <w:uiPriority w:val="99"/>
    <w:semiHidden/>
    <w:unhideWhenUsed/>
    <w:rsid w:val="00885B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microsoft.com/office/2011/relationships/people" Target="people.xml"/><Relationship Id="rId20" Type="http://schemas.openxmlformats.org/officeDocument/2006/relationships/image" Target="media/image15.png"/><Relationship Id="rId41" Type="http://schemas.openxmlformats.org/officeDocument/2006/relationships/image" Target="media/image3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pTw2/JTZsMv3jx0QAgLCI2vevw==">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Pages>
  <Words>17512</Words>
  <Characters>99821</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hoquo</dc:creator>
  <cp:lastModifiedBy>Lien Le</cp:lastModifiedBy>
  <cp:revision>10</cp:revision>
  <cp:lastPrinted>2024-12-11T10:07:00Z</cp:lastPrinted>
  <dcterms:created xsi:type="dcterms:W3CDTF">2024-09-10T09:03:00Z</dcterms:created>
  <dcterms:modified xsi:type="dcterms:W3CDTF">2024-12-11T10:09:00Z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2024-08-30T00:00:00Z</vt:lpwstr>
  </property>
  <property fmtid="{D5CDD505-2E9C-101B-9397-08002B2CF9AE}" pid="3" name="Creator">
    <vt:lpwstr>Microsoft® Word 2013</vt:lpwstr>
  </property>
  <property fmtid="{D5CDD505-2E9C-101B-9397-08002B2CF9AE}" pid="4" name="LastSaved">
    <vt:lpwstr>2024-09-06T00:00:00Z</vt:lpwstr>
  </property>
  <property fmtid="{D5CDD505-2E9C-101B-9397-08002B2CF9AE}" pid="5" name="Producer">
    <vt:lpwstr>3-Heights(TM) PDF Security Shell 4.8.25.2 (http://www.pdf-tools.com)</vt:lpwstr>
  </property>
</Properties>
</file>